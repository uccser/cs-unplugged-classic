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6A7" w:rsidRPr="00E913BF" w:rsidRDefault="00C04EEC" w:rsidP="00C04EEC">
      <w:pPr>
        <w:ind w:left="0"/>
        <w:jc w:val="center"/>
        <w:rPr>
          <w:rFonts w:ascii="Open Sans" w:hAnsi="Open Sans"/>
        </w:rPr>
      </w:pPr>
      <w:bookmarkStart w:id="0" w:name="_Toc473016850"/>
      <w:r>
        <w:rPr>
          <w:rFonts w:ascii="Open Sans" w:hAnsi="Open Sans"/>
          <w:noProof/>
          <w:lang w:val="en-US"/>
        </w:rPr>
        <w:drawing>
          <wp:inline distT="0" distB="0" distL="0" distR="0" wp14:anchorId="598FAF5C" wp14:editId="4B8D18DA">
            <wp:extent cx="6020234" cy="1796903"/>
            <wp:effectExtent l="0" t="0" r="0" b="0"/>
            <wp:docPr id="24" name="Picture 24" descr="D:\Google Drive\Work\CS Unplugged\logo-480h-128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Work\CS Unplugged\logo-480h-1280w.png"/>
                    <pic:cNvPicPr>
                      <a:picLocks noChangeAspect="1" noChangeArrowheads="1"/>
                    </pic:cNvPicPr>
                  </pic:nvPicPr>
                  <pic:blipFill rotWithShape="1">
                    <a:blip r:embed="rId8">
                      <a:extLst>
                        <a:ext uri="{28A0092B-C50C-407E-A947-70E740481C1C}">
                          <a14:useLocalDpi xmlns:a14="http://schemas.microsoft.com/office/drawing/2010/main" val="0"/>
                        </a:ext>
                      </a:extLst>
                    </a:blip>
                    <a:srcRect b="20400"/>
                    <a:stretch/>
                  </pic:blipFill>
                  <pic:spPr bwMode="auto">
                    <a:xfrm>
                      <a:off x="0" y="0"/>
                      <a:ext cx="6150955" cy="1835920"/>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ext>
                    </a:extLst>
                  </pic:spPr>
                </pic:pic>
              </a:graphicData>
            </a:graphic>
          </wp:inline>
        </w:drawing>
      </w:r>
    </w:p>
    <w:p w:rsidR="00E913BF" w:rsidRDefault="00E913BF" w:rsidP="0024364B">
      <w:pPr>
        <w:pStyle w:val="Heading3"/>
        <w:spacing w:before="0" w:after="0"/>
        <w:ind w:left="0"/>
        <w:jc w:val="center"/>
        <w:rPr>
          <w:rFonts w:ascii="Open Sans" w:hAnsi="Open Sans"/>
          <w:color w:val="404040"/>
          <w:sz w:val="40"/>
        </w:rPr>
      </w:pPr>
      <w:bookmarkStart w:id="1" w:name="_Toc279063338"/>
      <w:r>
        <w:rPr>
          <w:rFonts w:ascii="Open Sans" w:hAnsi="Open Sans"/>
          <w:noProof/>
          <w:lang w:val="en-US"/>
        </w:rPr>
        <w:drawing>
          <wp:inline distT="0" distB="0" distL="0" distR="0" wp14:anchorId="0A1F2766" wp14:editId="683727D4">
            <wp:extent cx="5039995" cy="2009140"/>
            <wp:effectExtent l="25400" t="25400" r="14605" b="2286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referRelativeResize="0">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2009140"/>
                    </a:xfrm>
                    <a:prstGeom prst="rect">
                      <a:avLst/>
                    </a:prstGeom>
                    <a:solidFill>
                      <a:srgbClr val="FFFFFF"/>
                    </a:solidFill>
                    <a:ln w="12700">
                      <a:solidFill>
                        <a:srgbClr val="000000"/>
                      </a:solidFill>
                      <a:round/>
                      <a:headEnd/>
                      <a:tailEnd/>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1="http://schemas.microsoft.com/office/drawing/2015/9/8/chartex" xmlns:cx="http://schemas.microsoft.com/office/drawing/2014/chartex"/>
                      </a:ext>
                    </a:extLst>
                  </pic:spPr>
                </pic:pic>
              </a:graphicData>
            </a:graphic>
          </wp:inline>
        </w:drawing>
      </w:r>
    </w:p>
    <w:p w:rsidR="00E913BF" w:rsidRDefault="00E913BF" w:rsidP="00E913BF">
      <w:pPr>
        <w:pStyle w:val="Heading3"/>
        <w:spacing w:before="0" w:after="0"/>
        <w:ind w:left="0"/>
        <w:jc w:val="center"/>
        <w:rPr>
          <w:rFonts w:ascii="Open Sans" w:hAnsi="Open Sans"/>
          <w:color w:val="404040"/>
          <w:sz w:val="40"/>
        </w:rPr>
      </w:pPr>
    </w:p>
    <w:p w:rsidR="006244A1" w:rsidRDefault="006244A1" w:rsidP="006F2328">
      <w:pPr>
        <w:pStyle w:val="Heading3"/>
        <w:ind w:left="0"/>
        <w:jc w:val="center"/>
        <w:rPr>
          <w:rFonts w:ascii="Open Sans" w:hAnsi="Open Sans"/>
          <w:color w:val="404040"/>
          <w:sz w:val="40"/>
        </w:rPr>
      </w:pPr>
      <w:bookmarkStart w:id="2" w:name="_Toc279063340"/>
      <w:bookmarkStart w:id="3" w:name="_Toc280342963"/>
      <w:bookmarkStart w:id="4" w:name="_MON_1074579364"/>
      <w:bookmarkStart w:id="5" w:name="_Toc279063341"/>
      <w:bookmarkEnd w:id="1"/>
      <w:bookmarkEnd w:id="2"/>
      <w:bookmarkEnd w:id="3"/>
      <w:bookmarkEnd w:id="4"/>
      <w:r>
        <w:rPr>
          <w:rFonts w:ascii="Open Sans" w:hAnsi="Open Sans"/>
          <w:color w:val="404040"/>
          <w:sz w:val="40"/>
        </w:rPr>
        <w:t xml:space="preserve">Obogaćeni i dodatni program </w:t>
      </w:r>
    </w:p>
    <w:p w:rsidR="00E913BF" w:rsidRDefault="006244A1" w:rsidP="006F2328">
      <w:pPr>
        <w:pStyle w:val="Heading3"/>
        <w:ind w:left="0"/>
        <w:jc w:val="center"/>
        <w:rPr>
          <w:rFonts w:ascii="Open Sans" w:hAnsi="Open Sans"/>
        </w:rPr>
      </w:pPr>
      <w:r>
        <w:rPr>
          <w:rFonts w:ascii="Open Sans" w:hAnsi="Open Sans"/>
          <w:color w:val="404040"/>
          <w:sz w:val="40"/>
        </w:rPr>
        <w:t>za učenike osnovnih škola</w:t>
      </w:r>
      <w:r>
        <w:rPr>
          <w:rFonts w:ascii="Open Sans" w:hAnsi="Open Sans"/>
          <w:noProof/>
          <w:lang w:val="bs-Latn-BA" w:eastAsia="bs-Latn-BA"/>
        </w:rPr>
        <w:t xml:space="preserve"> </w:t>
      </w:r>
      <w:r w:rsidR="00D84FB9">
        <w:rPr>
          <w:rFonts w:ascii="Open Sans" w:hAnsi="Open Sans"/>
          <w:noProof/>
          <w:lang w:val="en-US"/>
        </w:rPr>
        <w:drawing>
          <wp:inline distT="0" distB="0" distL="0" distR="0" wp14:anchorId="03E0C86F">
            <wp:extent cx="5935980" cy="1402080"/>
            <wp:effectExtent l="0" t="0" r="0" b="762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63968" b="17053"/>
                    <a:stretch>
                      <a:fillRect/>
                    </a:stretch>
                  </pic:blipFill>
                  <pic:spPr bwMode="auto">
                    <a:xfrm>
                      <a:off x="0" y="0"/>
                      <a:ext cx="5935980" cy="1402080"/>
                    </a:xfrm>
                    <a:prstGeom prst="rect">
                      <a:avLst/>
                    </a:prstGeom>
                    <a:noFill/>
                    <a:ln>
                      <a:noFill/>
                    </a:ln>
                  </pic:spPr>
                </pic:pic>
              </a:graphicData>
            </a:graphic>
          </wp:inline>
        </w:drawing>
      </w:r>
    </w:p>
    <w:p w:rsidR="006F2328" w:rsidRPr="00673612" w:rsidRDefault="006F2328" w:rsidP="006F2328">
      <w:pPr>
        <w:pStyle w:val="Heading3"/>
        <w:ind w:left="0"/>
        <w:jc w:val="center"/>
        <w:rPr>
          <w:rFonts w:ascii="Open Sans" w:hAnsi="Open Sans"/>
        </w:rPr>
      </w:pPr>
      <w:bookmarkStart w:id="6" w:name="_Toc280342964"/>
      <w:r w:rsidRPr="00673612">
        <w:rPr>
          <w:rFonts w:ascii="Open Sans" w:hAnsi="Open Sans"/>
        </w:rPr>
        <w:t>Created by</w:t>
      </w:r>
      <w:bookmarkEnd w:id="5"/>
      <w:bookmarkEnd w:id="6"/>
    </w:p>
    <w:p w:rsidR="006F2328" w:rsidRPr="00673612" w:rsidRDefault="006F2328" w:rsidP="006F2328">
      <w:pPr>
        <w:pStyle w:val="Heading3"/>
        <w:ind w:left="0"/>
        <w:jc w:val="center"/>
        <w:rPr>
          <w:rFonts w:ascii="Open Sans" w:hAnsi="Open Sans"/>
        </w:rPr>
      </w:pPr>
      <w:bookmarkStart w:id="7" w:name="_Toc279063342"/>
      <w:bookmarkStart w:id="8" w:name="_Toc280342965"/>
      <w:r w:rsidRPr="00673612">
        <w:rPr>
          <w:rFonts w:ascii="Open Sans" w:hAnsi="Open Sans"/>
        </w:rPr>
        <w:t>Tim Bell, Ian H. Witten and Mike Fellows</w:t>
      </w:r>
      <w:bookmarkEnd w:id="7"/>
      <w:bookmarkEnd w:id="8"/>
    </w:p>
    <w:p w:rsidR="006F2328" w:rsidRPr="00673612" w:rsidRDefault="006F2328" w:rsidP="006F2328">
      <w:pPr>
        <w:pStyle w:val="Heading3"/>
        <w:ind w:left="0"/>
        <w:jc w:val="center"/>
        <w:rPr>
          <w:rFonts w:ascii="Open Sans" w:hAnsi="Open Sans"/>
        </w:rPr>
      </w:pPr>
      <w:bookmarkStart w:id="9" w:name="_Toc279063343"/>
      <w:bookmarkStart w:id="10" w:name="_Toc280342966"/>
      <w:r w:rsidRPr="00673612">
        <w:rPr>
          <w:rFonts w:ascii="Open Sans" w:hAnsi="Open Sans"/>
        </w:rPr>
        <w:t>Adapted for classroom use by Robyn Adams and Jane McKenzie</w:t>
      </w:r>
      <w:bookmarkEnd w:id="9"/>
      <w:bookmarkEnd w:id="10"/>
    </w:p>
    <w:p w:rsidR="006F2328" w:rsidRDefault="006F2328" w:rsidP="006F2328">
      <w:pPr>
        <w:pStyle w:val="Heading3"/>
        <w:ind w:left="0"/>
        <w:jc w:val="center"/>
        <w:rPr>
          <w:rFonts w:ascii="Open Sans" w:hAnsi="Open Sans"/>
        </w:rPr>
      </w:pPr>
      <w:bookmarkStart w:id="11" w:name="_Toc280342967"/>
      <w:r w:rsidRPr="00673612">
        <w:rPr>
          <w:rFonts w:ascii="Open Sans" w:hAnsi="Open Sans"/>
        </w:rPr>
        <w:t>Illustrations by Matt Powell</w:t>
      </w:r>
      <w:bookmarkEnd w:id="11"/>
    </w:p>
    <w:p w:rsidR="003E3F2C" w:rsidRDefault="00987637" w:rsidP="00F726A7">
      <w:pPr>
        <w:pStyle w:val="Heading3"/>
        <w:ind w:left="0"/>
        <w:jc w:val="center"/>
        <w:rPr>
          <w:rFonts w:ascii="Open Sans" w:hAnsi="Open Sans"/>
        </w:rPr>
      </w:pPr>
      <w:bookmarkStart w:id="12" w:name="_Toc280342968"/>
      <w:r>
        <w:rPr>
          <w:rFonts w:ascii="Open Sans" w:hAnsi="Open Sans"/>
        </w:rPr>
        <w:t>2015</w:t>
      </w:r>
      <w:r w:rsidR="00F726A7">
        <w:rPr>
          <w:rFonts w:ascii="Open Sans" w:hAnsi="Open Sans"/>
        </w:rPr>
        <w:t xml:space="preserve"> Revision by Sam Jarman</w:t>
      </w:r>
      <w:bookmarkEnd w:id="12"/>
    </w:p>
    <w:p w:rsidR="00F726A7" w:rsidRDefault="003E3F2C" w:rsidP="00F726A7">
      <w:pPr>
        <w:pStyle w:val="Heading3"/>
        <w:ind w:left="0"/>
        <w:jc w:val="center"/>
        <w:rPr>
          <w:rFonts w:ascii="Open Sans" w:hAnsi="Open Sans"/>
        </w:rPr>
      </w:pPr>
      <w:r>
        <w:rPr>
          <w:rFonts w:ascii="Open Sans" w:hAnsi="Open Sans"/>
        </w:rPr>
        <w:br w:type="column"/>
      </w:r>
    </w:p>
    <w:p w:rsidR="00CF14BE" w:rsidRPr="0017774F" w:rsidRDefault="00CF14BE" w:rsidP="0017774F">
      <w:pPr>
        <w:spacing w:before="240" w:after="60"/>
        <w:ind w:left="0"/>
        <w:rPr>
          <w:rFonts w:ascii="Open Sans" w:hAnsi="Open Sans"/>
        </w:rPr>
        <w:sectPr w:rsidR="00CF14BE" w:rsidRPr="0017774F" w:rsidSect="0062275D">
          <w:footerReference w:type="even" r:id="rId11"/>
          <w:footerReference w:type="default" r:id="rId12"/>
          <w:footerReference w:type="first" r:id="rId13"/>
          <w:pgSz w:w="11906" w:h="16838" w:code="9"/>
          <w:pgMar w:top="1134" w:right="1134" w:bottom="1134" w:left="1134" w:header="709" w:footer="1134" w:gutter="0"/>
          <w:cols w:space="708"/>
          <w:vAlign w:val="center"/>
          <w:titlePg/>
          <w:docGrid w:linePitch="360"/>
        </w:sectPr>
      </w:pPr>
    </w:p>
    <w:bookmarkEnd w:id="0"/>
    <w:p w:rsidR="00CF14BE" w:rsidRPr="00B2076E" w:rsidRDefault="006244A1">
      <w:pPr>
        <w:pStyle w:val="Heading2"/>
        <w:rPr>
          <w:rFonts w:ascii="Open Sans" w:hAnsi="Open Sans"/>
          <w:lang w:val="fr-CA"/>
        </w:rPr>
      </w:pPr>
      <w:r w:rsidRPr="00B2076E">
        <w:rPr>
          <w:rFonts w:ascii="Open Sans" w:hAnsi="Open Sans"/>
          <w:lang w:val="fr-CA"/>
        </w:rPr>
        <w:lastRenderedPageBreak/>
        <w:t>Uvod</w:t>
      </w:r>
    </w:p>
    <w:p w:rsidR="006244A1" w:rsidRPr="00442199" w:rsidRDefault="006244A1" w:rsidP="006244A1">
      <w:pPr>
        <w:rPr>
          <w:lang w:val="fr-CA"/>
        </w:rPr>
      </w:pPr>
      <w:r w:rsidRPr="00442199">
        <w:rPr>
          <w:rFonts w:ascii="Open Sans" w:hAnsi="Open Sans"/>
          <w:lang w:val="fr-CA"/>
        </w:rPr>
        <w:t xml:space="preserve">Računari su svuda oko nas. Svi trebamo naučiti kako da ih koristimo, a već ih mnogi od nas koriste svaki dan. Ali kako zapravo računari rade ? Na koji način razmišljaju ? I kako ljudi mogu napisati software koji je brz i efikasan i lagan za korištenje. Računarske nauke (Computer science) je zadivljuće lijepa naučna grana koja se bavi izučavanjem ovih pitanja. Lagane i zabavne aktivnosti predstavljene u ovoj knjizi su namijenjene učenicima svih uzrasta. Osnovni cilj svih ovih aktivnosti je da predstavi osnovne pojmove i koncepte koji opisuju kako jedan računar radi. I sve to bez korištenja računara. </w:t>
      </w:r>
    </w:p>
    <w:p w:rsidR="006244A1" w:rsidRPr="00442199" w:rsidRDefault="006244A1" w:rsidP="006244A1">
      <w:pPr>
        <w:pStyle w:val="BlockText"/>
        <w:rPr>
          <w:lang w:val="fr-CA"/>
        </w:rPr>
      </w:pPr>
      <w:r w:rsidRPr="00442199">
        <w:rPr>
          <w:rFonts w:ascii="Open Sans" w:hAnsi="Open Sans"/>
          <w:lang w:val="fr-CA"/>
        </w:rPr>
        <w:t xml:space="preserve">Knjigu je moguće koristiti kao dadatnu literaturu za obogaćivanje osnovnog programa u školama ali i kao osnovni udžbenik u redovnoj nastavi. Nastavnik ne mora biti ekspert za računare ili za programiranje  da predaje i koristi (i usput uči) predstavljene osnove zajedno sa svojim učenicima. Knjiga sadrži niz aktivnosti koje su predstavljene zajedno sa teoretskim osnovama na kojima su zasnovane i sve je to objašnjeno na jednostavan način. Odgovori na sva pitanja su dati, i svaka aktivnost završava sa dijelom ‘O čemu su zapravo ovdje radi?’ koji detaljno objašnjava važnost i mjesto za računarske nauke ovih aktivnosti. </w:t>
      </w:r>
    </w:p>
    <w:p w:rsidR="006244A1" w:rsidRPr="00442199" w:rsidRDefault="006244A1" w:rsidP="006244A1">
      <w:pPr>
        <w:rPr>
          <w:lang w:val="fr-CA"/>
        </w:rPr>
      </w:pPr>
      <w:r w:rsidRPr="00442199">
        <w:rPr>
          <w:rFonts w:ascii="Open Sans" w:hAnsi="Open Sans"/>
          <w:lang w:val="fr-CA"/>
        </w:rPr>
        <w:t xml:space="preserve">Mnogo od predstavljenih aktivnosti su zasnovane na matematici, na primjer predstavljanje binarnih brojeva, pridruživanja i grafovi, problemi sa uzorcima i sortiranje, kao i kriptografija. Drugi imaju posebnu vezu sa tehnologijama i tehničkom kulturom, dakle znanjem i razumjevanjem kako računari rade. Učenici su aktivno uključeni u zajednički rad, rješavanje problema, kreativnost, i razvoj svojih konjitivnih sposobnosti u dobro dizajniranom okruženju. Sve aktivnosti takodje omogućavaju aktivan način upoznavanja i istraživanja kompjutacionog razmišljanja (“computational thinking”) koji sve više dobiva svoje mjesto u programu škola. </w:t>
      </w:r>
    </w:p>
    <w:p w:rsidR="006244A1" w:rsidRPr="00442199" w:rsidRDefault="006244A1" w:rsidP="006244A1">
      <w:pPr>
        <w:rPr>
          <w:lang w:val="fr-CA"/>
        </w:rPr>
      </w:pPr>
      <w:r w:rsidRPr="00442199">
        <w:rPr>
          <w:rFonts w:ascii="Open Sans" w:hAnsi="Open Sans"/>
          <w:lang w:val="fr-CA"/>
        </w:rPr>
        <w:t xml:space="preserve">Pored same knjige, “Unplugged” projekat ima puno dodatnih online sadržaja i aktivnosti koje uključuju video, slike kao i dodatne materijale koje sve možete naći na csunplugged.org. Uporedo sa edicijom knjige za 2015 godinu napravljen je i novi website, sa više materijala, boljim i lakšim pristupom open source sadržajima, kao i jasnim i čvršćim vezama sa aktuelnim planom i programom za računarske nauke i kompjutaciono razmišljanje koje se pojavljuje u školama. </w:t>
      </w:r>
    </w:p>
    <w:p w:rsidR="006244A1" w:rsidRPr="00442199" w:rsidRDefault="006244A1" w:rsidP="006244A1">
      <w:pPr>
        <w:rPr>
          <w:lang w:val="fr-CA"/>
        </w:rPr>
      </w:pPr>
      <w:r w:rsidRPr="00442199">
        <w:rPr>
          <w:rFonts w:ascii="Open Sans" w:hAnsi="Open Sans"/>
          <w:lang w:val="fr-CA"/>
        </w:rPr>
        <w:t>Ova knjiga je napisana od strane tri predavača računarskih nauka i dva školska učitelja i zasnovana je na našim iskustvima iz učionica kao i povratnim informacijama i sugestijama od stotina nastavnika tokom više od dvije decenije. Otkrili smo da se mnogi važni koncepti mogu predstaviti i naučiti bez korištenja računara – u stvari, računari su često samo odvrćali pažnju učenika od učenja i razumjevanja. Vrlo često, računarske nauke se uče (i predaju) prvo kroz programiranje, ali ne nisu svi studenti dobro motivisani za takav pristup, i to može biti osnovna prepreka da bi došli do zaista interesantnih ideja koje su u osnovi računarskih nauka. Prijedlog je dakle da isključimo (unplug) računar, i da se spremimo za učenje šta su to stvarno računarske nauke !</w:t>
      </w:r>
    </w:p>
    <w:p w:rsidR="006244A1" w:rsidRDefault="006244A1" w:rsidP="006244A1">
      <w:pPr>
        <w:rPr>
          <w:rFonts w:ascii="Open Sans" w:hAnsi="Open Sans"/>
          <w:b/>
        </w:rPr>
      </w:pPr>
      <w:r>
        <w:rPr>
          <w:rFonts w:ascii="Open Sans" w:hAnsi="Open Sans"/>
          <w:b/>
        </w:rPr>
        <w:t xml:space="preserve">This book is available as a free download thanks to a generous grant by Google, Inc. It is distributed under a Creative Commons Attribution-NonCommercial-ShareAlike licence, which means that you are free to share (copy, distribute, and transmit) the book. It also allows you to remix the book. These are only available under the following conditions: you include attribution to the authors, you do not use this book for commercial purposes, and if you alter, transform or build upon </w:t>
      </w:r>
      <w:r>
        <w:rPr>
          <w:rFonts w:ascii="Open Sans" w:hAnsi="Open Sans"/>
          <w:b/>
        </w:rPr>
        <w:lastRenderedPageBreak/>
        <w:t>this work, you share under the same or similar license. More details of this license can be found online by searching: CC BY-NC-SA 3.0.</w:t>
      </w:r>
    </w:p>
    <w:p w:rsidR="006244A1" w:rsidRDefault="006244A1" w:rsidP="006244A1">
      <w:r>
        <w:rPr>
          <w:rFonts w:ascii="Open Sans" w:hAnsi="Open Sans"/>
          <w:b/>
        </w:rPr>
        <w:t xml:space="preserve">We encourage the use of this material in educational settings, and you are welcome to print your own copy of the book and distribute worksheets from it to students. We welcome enquiries and suggestions, which should be directed to the authors (see </w:t>
      </w:r>
      <w:hyperlink r:id="rId14">
        <w:r>
          <w:rPr>
            <w:rStyle w:val="InternetLink"/>
            <w:rFonts w:ascii="Open Sans" w:hAnsi="Open Sans"/>
            <w:b/>
          </w:rPr>
          <w:t>csunplugged.org</w:t>
        </w:r>
      </w:hyperlink>
      <w:r>
        <w:rPr>
          <w:rFonts w:ascii="Open Sans" w:hAnsi="Open Sans"/>
          <w:b/>
        </w:rPr>
        <w:t>).</w:t>
      </w:r>
    </w:p>
    <w:p w:rsidR="00CF14BE" w:rsidRPr="00673612" w:rsidRDefault="006244A1" w:rsidP="006244A1">
      <w:pPr>
        <w:rPr>
          <w:rFonts w:ascii="Open Sans" w:hAnsi="Open Sans"/>
          <w:b/>
        </w:rPr>
      </w:pPr>
      <w:r>
        <w:rPr>
          <w:rFonts w:ascii="Open Sans" w:hAnsi="Open Sans"/>
          <w:b/>
        </w:rPr>
        <w:t>This book has been translated into many languages. Please check the web site for information about the availability of translations.</w:t>
      </w:r>
    </w:p>
    <w:p w:rsidR="00CF14BE" w:rsidRPr="00673612" w:rsidRDefault="00CF14BE">
      <w:pPr>
        <w:rPr>
          <w:rFonts w:ascii="Open Sans" w:hAnsi="Open Sans"/>
        </w:rPr>
      </w:pPr>
    </w:p>
    <w:p w:rsidR="00CF14BE" w:rsidRPr="00673612" w:rsidRDefault="00CF14BE">
      <w:pPr>
        <w:pStyle w:val="Heading2"/>
        <w:rPr>
          <w:rFonts w:ascii="Open Sans" w:hAnsi="Open Sans"/>
        </w:rPr>
        <w:sectPr w:rsidR="00CF14BE" w:rsidRPr="00673612">
          <w:footerReference w:type="even" r:id="rId15"/>
          <w:footerReference w:type="default" r:id="rId16"/>
          <w:pgSz w:w="11906" w:h="16838" w:code="9"/>
          <w:pgMar w:top="1418" w:right="1701" w:bottom="1985" w:left="1701" w:header="709" w:footer="1134" w:gutter="0"/>
          <w:pgNumType w:fmt="lowerRoman" w:start="1"/>
          <w:cols w:space="708"/>
          <w:docGrid w:linePitch="360"/>
        </w:sectPr>
      </w:pPr>
    </w:p>
    <w:p w:rsidR="006244A1" w:rsidRDefault="006244A1" w:rsidP="006244A1">
      <w:pPr>
        <w:pStyle w:val="Heading2"/>
      </w:pPr>
      <w:bookmarkStart w:id="13" w:name="_Toc280342970"/>
      <w:r>
        <w:rPr>
          <w:rFonts w:ascii="Open Sans" w:hAnsi="Open Sans"/>
        </w:rPr>
        <w:lastRenderedPageBreak/>
        <w:t>Z</w:t>
      </w:r>
      <w:bookmarkEnd w:id="13"/>
      <w:r>
        <w:rPr>
          <w:rFonts w:ascii="Open Sans" w:hAnsi="Open Sans"/>
        </w:rPr>
        <w:t>ahvalnost</w:t>
      </w:r>
    </w:p>
    <w:p w:rsidR="006244A1" w:rsidRDefault="006244A1" w:rsidP="006244A1">
      <w:r>
        <w:rPr>
          <w:rFonts w:ascii="Open Sans" w:hAnsi="Open Sans"/>
        </w:rPr>
        <w:t xml:space="preserve">Mnogo djece i nastavnika je pomoglo da se ideje u ovoj knjizi predstave na ovakav način. Učenici i nastavnici u South Park School (Victoria, BC), Shirley Primary School, Ilam Primary School kao i Westburn Primary School (Christchurch, New Zealand) su bili prvi zamorčići za mnoge od ovih aktivnosti. Naročitu zahvalnost dugujemo Linda Picciotto, Karen Able, Bryon Porteous, Paul Cathro, Tracy Harrold, Simone Tanoa, Lorraine Woodfield, i Lynn Atkinson što su nas primili u svoje razrede i dali sugestije i prijedloge kako unaprijediti aktivnosti. Gwenda Bensemann je isprobala nekoliko aktivnosti i dala sugestija kako ih unaprijediti. </w:t>
      </w:r>
      <w:r w:rsidRPr="00442199">
        <w:rPr>
          <w:rFonts w:ascii="Open Sans" w:hAnsi="Open Sans"/>
          <w:lang w:val="fr-CA"/>
        </w:rPr>
        <w:t xml:space="preserve">Richard Lynders i Sumant Murugesh su pomogli sa probama u učionicama. Neke aktivnosti iz kriptografije su razvijene od strane kolege Ken Noblitz. Neke aktivnosti su izvodjene u okviru Victoria “Mathmania” grupe, i pod nadzorom i uz pomoć Kathy Beveridge. </w:t>
      </w:r>
      <w:r>
        <w:rPr>
          <w:rFonts w:ascii="Open Sans" w:hAnsi="Open Sans"/>
        </w:rPr>
        <w:t>Rane verzije ilustracija su uradjene od strane Malcolm Robinson i Gail Williams, a koristili smo pomoć i savjete od Hans Knutson. Matt Powell je takodje vrijedno pomagao tokom razvoja “Unplugged” projekta. Zahvalni smo Brian Mason Scientific i Technical Trust za nesebičnu i velikodušnu pomoć i sponzorstvo u ranoj fazi razvoja knjige.</w:t>
      </w:r>
    </w:p>
    <w:p w:rsidR="006244A1" w:rsidRDefault="006244A1" w:rsidP="006244A1">
      <w:r>
        <w:rPr>
          <w:rFonts w:ascii="Open Sans" w:hAnsi="Open Sans"/>
        </w:rPr>
        <w:t>Naročita zahvalnost ide prema Paul i Ruth Ellen Howard, koji su isprobali mnoge od predstavljenih aktivnosti i dali brojne korisne sugestije. Peter Henderson, Bruce McKenzie, Joan Mitchell, Nancy Walker-Mitchell, Gwen Stark, Tony Smith, Tim A. H. Bell</w:t>
      </w:r>
      <w:r>
        <w:rPr>
          <w:rStyle w:val="FootnoteAnchor"/>
          <w:rFonts w:ascii="Open Sans" w:hAnsi="Open Sans"/>
        </w:rPr>
        <w:footnoteReference w:id="1"/>
      </w:r>
      <w:r>
        <w:rPr>
          <w:rFonts w:ascii="Open Sans" w:hAnsi="Open Sans"/>
        </w:rPr>
        <w:t>, Mike Hallett, i Harold Thimbleby su takodje dali niz korisnih savjeta.</w:t>
      </w:r>
    </w:p>
    <w:p w:rsidR="006244A1" w:rsidRDefault="006244A1" w:rsidP="006244A1">
      <w:r>
        <w:rPr>
          <w:rFonts w:ascii="Open Sans" w:hAnsi="Open Sans"/>
        </w:rPr>
        <w:t>Mi svi dugujemo naročitu zahvalnost našim porodicma: Bruce, Fran, Grant, Judith, i Pam za njihovu podršku, kao i Andrew, Anna, Hannah, Max, Michael, i Nikki koji su bili inspiracija za dobar dio uradjenog posla,</w:t>
      </w:r>
      <w:r>
        <w:rPr>
          <w:rStyle w:val="FootnoteAnchor"/>
          <w:rFonts w:ascii="Open Sans" w:hAnsi="Open Sans"/>
        </w:rPr>
        <w:footnoteReference w:id="2"/>
      </w:r>
      <w:r>
        <w:rPr>
          <w:rFonts w:ascii="Open Sans" w:hAnsi="Open Sans"/>
        </w:rPr>
        <w:t xml:space="preserve"> i koji su često bili prva djeca koja su probavala neku od aktivnosti. </w:t>
      </w:r>
    </w:p>
    <w:p w:rsidR="006244A1" w:rsidRDefault="006244A1" w:rsidP="006244A1">
      <w:r>
        <w:rPr>
          <w:rFonts w:ascii="Open Sans" w:hAnsi="Open Sans"/>
        </w:rPr>
        <w:t>Naročito smo zahvalni Google Inc. Za sponzorstvo i podršku Unplugged projektu, i što su nam omogućili da ova edicija bude dostupna za slobodno preuzimanje putem interneta.</w:t>
      </w:r>
    </w:p>
    <w:p w:rsidR="00CF14BE" w:rsidRPr="006244A1" w:rsidRDefault="006244A1" w:rsidP="006244A1">
      <w:pPr>
        <w:rPr>
          <w:rFonts w:ascii="Open Sans" w:hAnsi="Open Sans"/>
          <w:lang w:val="fr-CA"/>
        </w:rPr>
      </w:pPr>
      <w:r w:rsidRPr="00442199">
        <w:rPr>
          <w:rFonts w:ascii="Open Sans" w:hAnsi="Open Sans"/>
          <w:lang w:val="fr-CA"/>
        </w:rPr>
        <w:t xml:space="preserve">Svi komentari i sugestije o aktivnostima su dobrodošle. Autori mogu biti kontaktirani preko </w:t>
      </w:r>
      <w:r w:rsidRPr="00442199">
        <w:rPr>
          <w:rFonts w:ascii="Open Sans" w:hAnsi="Open Sans" w:cs="Courier New"/>
          <w:lang w:val="fr-CA"/>
        </w:rPr>
        <w:t>csunplugged.org</w:t>
      </w:r>
      <w:r w:rsidRPr="00442199">
        <w:rPr>
          <w:rFonts w:ascii="Open Sans" w:hAnsi="Open Sans"/>
          <w:lang w:val="fr-CA"/>
        </w:rPr>
        <w:t>.</w:t>
      </w:r>
    </w:p>
    <w:p w:rsidR="00CF14BE" w:rsidRPr="006244A1" w:rsidRDefault="00CF14BE" w:rsidP="00F23A25">
      <w:pPr>
        <w:ind w:left="0"/>
        <w:rPr>
          <w:rFonts w:ascii="Open Sans" w:hAnsi="Open Sans"/>
          <w:lang w:val="fr-CA"/>
        </w:rPr>
        <w:sectPr w:rsidR="00CF14BE" w:rsidRPr="006244A1">
          <w:pgSz w:w="11906" w:h="16838" w:code="9"/>
          <w:pgMar w:top="1418" w:right="1701" w:bottom="1985" w:left="1701" w:header="709" w:footer="1134" w:gutter="0"/>
          <w:pgNumType w:fmt="lowerRoman"/>
          <w:cols w:space="708"/>
          <w:docGrid w:linePitch="360"/>
        </w:sectPr>
      </w:pPr>
    </w:p>
    <w:p w:rsidR="00987637" w:rsidRPr="00F23A25" w:rsidRDefault="00CF14BE" w:rsidP="00F23A25">
      <w:pPr>
        <w:pStyle w:val="HiddenfromContents"/>
        <w:rPr>
          <w:rFonts w:ascii="Open Sans" w:hAnsi="Open Sans"/>
          <w:noProof/>
        </w:rPr>
      </w:pPr>
      <w:r w:rsidRPr="00673612">
        <w:rPr>
          <w:rFonts w:ascii="Open Sans" w:hAnsi="Open Sans"/>
        </w:rPr>
        <w:lastRenderedPageBreak/>
        <w:t>Contents</w:t>
      </w:r>
      <w:r w:rsidRPr="00673612">
        <w:rPr>
          <w:rFonts w:ascii="Open Sans" w:hAnsi="Open Sans"/>
        </w:rPr>
        <w:fldChar w:fldCharType="begin"/>
      </w:r>
      <w:r w:rsidRPr="00673612">
        <w:rPr>
          <w:rFonts w:ascii="Open Sans" w:hAnsi="Open Sans"/>
        </w:rPr>
        <w:instrText xml:space="preserve"> TOC \o "3-3" \h \z \t "Heading 1,1,Heading 2,2,ActivityName,2" </w:instrText>
      </w:r>
      <w:r w:rsidRPr="00673612">
        <w:rPr>
          <w:rFonts w:ascii="Open Sans" w:hAnsi="Open Sans"/>
        </w:rPr>
        <w:fldChar w:fldCharType="separate"/>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Introduction</w:t>
      </w:r>
      <w:r>
        <w:rPr>
          <w:noProof/>
        </w:rPr>
        <w:tab/>
      </w:r>
      <w:r>
        <w:rPr>
          <w:noProof/>
        </w:rPr>
        <w:fldChar w:fldCharType="begin"/>
      </w:r>
      <w:r>
        <w:rPr>
          <w:noProof/>
        </w:rPr>
        <w:instrText xml:space="preserve"> PAGEREF _Toc280342969 \h </w:instrText>
      </w:r>
      <w:r>
        <w:rPr>
          <w:noProof/>
        </w:rPr>
      </w:r>
      <w:r>
        <w:rPr>
          <w:noProof/>
        </w:rPr>
        <w:fldChar w:fldCharType="separate"/>
      </w:r>
      <w:r w:rsidR="00434D44">
        <w:rPr>
          <w:b/>
          <w:bCs w:val="0"/>
          <w:noProof/>
          <w:lang w:val="en-US"/>
        </w:rPr>
        <w:t>Error! Bookmark not defined.</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Acknowledgements</w:t>
      </w:r>
      <w:r>
        <w:rPr>
          <w:noProof/>
        </w:rPr>
        <w:tab/>
      </w:r>
      <w:r>
        <w:rPr>
          <w:noProof/>
        </w:rPr>
        <w:fldChar w:fldCharType="begin"/>
      </w:r>
      <w:r>
        <w:rPr>
          <w:noProof/>
        </w:rPr>
        <w:instrText xml:space="preserve"> PAGEREF _Toc280342970 \h </w:instrText>
      </w:r>
      <w:r>
        <w:rPr>
          <w:noProof/>
        </w:rPr>
      </w:r>
      <w:r>
        <w:rPr>
          <w:noProof/>
        </w:rPr>
        <w:fldChar w:fldCharType="separate"/>
      </w:r>
      <w:r w:rsidR="00434D44">
        <w:rPr>
          <w:noProof/>
        </w:rPr>
        <w:t>iii</w:t>
      </w:r>
      <w:r>
        <w:rPr>
          <w:noProof/>
        </w:rPr>
        <w:fldChar w:fldCharType="end"/>
      </w:r>
    </w:p>
    <w:p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Data: the raw material—</w:t>
      </w:r>
      <w:r w:rsidRPr="002D21A9">
        <w:rPr>
          <w:rFonts w:ascii="Open Sans" w:hAnsi="Open Sans"/>
          <w:i/>
          <w:noProof/>
        </w:rPr>
        <w:t>Representing information</w:t>
      </w:r>
      <w:r>
        <w:rPr>
          <w:noProof/>
        </w:rPr>
        <w:tab/>
      </w:r>
      <w:r>
        <w:rPr>
          <w:noProof/>
        </w:rPr>
        <w:fldChar w:fldCharType="begin"/>
      </w:r>
      <w:r>
        <w:rPr>
          <w:noProof/>
        </w:rPr>
        <w:instrText xml:space="preserve"> PAGEREF _Toc280342971 \h </w:instrText>
      </w:r>
      <w:r>
        <w:rPr>
          <w:noProof/>
        </w:rPr>
      </w:r>
      <w:r>
        <w:rPr>
          <w:noProof/>
        </w:rPr>
        <w:fldChar w:fldCharType="separate"/>
      </w:r>
      <w:r w:rsidR="00434D44">
        <w:rPr>
          <w:noProof/>
        </w:rPr>
        <w:t>1</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Count the Dots—</w:t>
      </w:r>
      <w:r w:rsidRPr="002D21A9">
        <w:rPr>
          <w:rFonts w:ascii="Open Sans" w:hAnsi="Open Sans"/>
          <w:i/>
          <w:noProof/>
        </w:rPr>
        <w:t>Binary Numbers</w:t>
      </w:r>
      <w:r>
        <w:rPr>
          <w:noProof/>
        </w:rPr>
        <w:tab/>
      </w:r>
      <w:r>
        <w:rPr>
          <w:noProof/>
        </w:rPr>
        <w:fldChar w:fldCharType="begin"/>
      </w:r>
      <w:r>
        <w:rPr>
          <w:noProof/>
        </w:rPr>
        <w:instrText xml:space="preserve"> PAGEREF _Toc280342972 \h </w:instrText>
      </w:r>
      <w:r>
        <w:rPr>
          <w:noProof/>
        </w:rPr>
      </w:r>
      <w:r>
        <w:rPr>
          <w:noProof/>
        </w:rPr>
        <w:fldChar w:fldCharType="separate"/>
      </w:r>
      <w:r w:rsidR="00434D44">
        <w:rPr>
          <w:noProof/>
        </w:rPr>
        <w:t>3</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Colour by Numbers—</w:t>
      </w:r>
      <w:r w:rsidRPr="002D21A9">
        <w:rPr>
          <w:rFonts w:ascii="Open Sans" w:hAnsi="Open Sans"/>
          <w:i/>
          <w:noProof/>
        </w:rPr>
        <w:t>Image Representation</w:t>
      </w:r>
      <w:r>
        <w:rPr>
          <w:noProof/>
        </w:rPr>
        <w:tab/>
      </w:r>
      <w:r>
        <w:rPr>
          <w:noProof/>
        </w:rPr>
        <w:fldChar w:fldCharType="begin"/>
      </w:r>
      <w:r>
        <w:rPr>
          <w:noProof/>
        </w:rPr>
        <w:instrText xml:space="preserve"> PAGEREF _Toc280342973 \h </w:instrText>
      </w:r>
      <w:r>
        <w:rPr>
          <w:noProof/>
        </w:rPr>
      </w:r>
      <w:r>
        <w:rPr>
          <w:noProof/>
        </w:rPr>
        <w:fldChar w:fldCharType="separate"/>
      </w:r>
      <w:r w:rsidR="00434D44">
        <w:rPr>
          <w:noProof/>
        </w:rPr>
        <w:t>16</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You Can Say That Again! —</w:t>
      </w:r>
      <w:r w:rsidRPr="002D21A9">
        <w:rPr>
          <w:rFonts w:ascii="Open Sans" w:hAnsi="Open Sans"/>
          <w:i/>
          <w:noProof/>
        </w:rPr>
        <w:t>Text Compression</w:t>
      </w:r>
      <w:r>
        <w:rPr>
          <w:noProof/>
        </w:rPr>
        <w:tab/>
      </w:r>
      <w:r>
        <w:rPr>
          <w:noProof/>
        </w:rPr>
        <w:fldChar w:fldCharType="begin"/>
      </w:r>
      <w:r>
        <w:rPr>
          <w:noProof/>
        </w:rPr>
        <w:instrText xml:space="preserve"> PAGEREF _Toc280342974 \h </w:instrText>
      </w:r>
      <w:r>
        <w:rPr>
          <w:noProof/>
        </w:rPr>
      </w:r>
      <w:r>
        <w:rPr>
          <w:noProof/>
        </w:rPr>
        <w:fldChar w:fldCharType="separate"/>
      </w:r>
      <w:r w:rsidR="00434D44">
        <w:rPr>
          <w:noProof/>
        </w:rPr>
        <w:t>26</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Card Flip Magic—</w:t>
      </w:r>
      <w:r w:rsidRPr="002D21A9">
        <w:rPr>
          <w:rFonts w:ascii="Open Sans" w:hAnsi="Open Sans"/>
          <w:i/>
          <w:noProof/>
        </w:rPr>
        <w:t>Error Detection &amp; Correction</w:t>
      </w:r>
      <w:r>
        <w:rPr>
          <w:noProof/>
        </w:rPr>
        <w:tab/>
      </w:r>
      <w:r>
        <w:rPr>
          <w:noProof/>
        </w:rPr>
        <w:fldChar w:fldCharType="begin"/>
      </w:r>
      <w:r>
        <w:rPr>
          <w:noProof/>
        </w:rPr>
        <w:instrText xml:space="preserve"> PAGEREF _Toc280342975 \h </w:instrText>
      </w:r>
      <w:r>
        <w:rPr>
          <w:noProof/>
        </w:rPr>
      </w:r>
      <w:r>
        <w:rPr>
          <w:noProof/>
        </w:rPr>
        <w:fldChar w:fldCharType="separate"/>
      </w:r>
      <w:r w:rsidR="00434D44">
        <w:rPr>
          <w:noProof/>
        </w:rPr>
        <w:t>34</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Twenty Guesses—</w:t>
      </w:r>
      <w:r w:rsidRPr="002D21A9">
        <w:rPr>
          <w:rFonts w:ascii="Open Sans" w:hAnsi="Open Sans"/>
          <w:i/>
          <w:noProof/>
        </w:rPr>
        <w:t>Information Theory</w:t>
      </w:r>
      <w:r>
        <w:rPr>
          <w:noProof/>
        </w:rPr>
        <w:tab/>
      </w:r>
      <w:r>
        <w:rPr>
          <w:noProof/>
        </w:rPr>
        <w:fldChar w:fldCharType="begin"/>
      </w:r>
      <w:r>
        <w:rPr>
          <w:noProof/>
        </w:rPr>
        <w:instrText xml:space="preserve"> PAGEREF _Toc280342976 \h </w:instrText>
      </w:r>
      <w:r>
        <w:rPr>
          <w:noProof/>
        </w:rPr>
      </w:r>
      <w:r>
        <w:rPr>
          <w:noProof/>
        </w:rPr>
        <w:fldChar w:fldCharType="separate"/>
      </w:r>
      <w:r w:rsidR="00434D44">
        <w:rPr>
          <w:noProof/>
        </w:rPr>
        <w:t>42</w:t>
      </w:r>
      <w:r>
        <w:rPr>
          <w:noProof/>
        </w:rPr>
        <w:fldChar w:fldCharType="end"/>
      </w:r>
    </w:p>
    <w:p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Putting Computers to Work—</w:t>
      </w:r>
      <w:r w:rsidRPr="002D21A9">
        <w:rPr>
          <w:rFonts w:ascii="Open Sans" w:hAnsi="Open Sans"/>
          <w:i/>
          <w:noProof/>
        </w:rPr>
        <w:t>Algorithms</w:t>
      </w:r>
      <w:r>
        <w:rPr>
          <w:noProof/>
        </w:rPr>
        <w:tab/>
      </w:r>
      <w:r>
        <w:rPr>
          <w:noProof/>
        </w:rPr>
        <w:fldChar w:fldCharType="begin"/>
      </w:r>
      <w:r>
        <w:rPr>
          <w:noProof/>
        </w:rPr>
        <w:instrText xml:space="preserve"> PAGEREF _Toc280342977 \h </w:instrText>
      </w:r>
      <w:r>
        <w:rPr>
          <w:noProof/>
        </w:rPr>
      </w:r>
      <w:r>
        <w:rPr>
          <w:noProof/>
        </w:rPr>
        <w:fldChar w:fldCharType="separate"/>
      </w:r>
      <w:r w:rsidR="00434D44">
        <w:rPr>
          <w:noProof/>
        </w:rPr>
        <w:t>49</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Battleships—</w:t>
      </w:r>
      <w:r w:rsidRPr="002D21A9">
        <w:rPr>
          <w:rFonts w:ascii="Open Sans" w:hAnsi="Open Sans"/>
          <w:i/>
          <w:noProof/>
        </w:rPr>
        <w:t>Searching Algorithms</w:t>
      </w:r>
      <w:r>
        <w:rPr>
          <w:noProof/>
        </w:rPr>
        <w:tab/>
      </w:r>
      <w:r>
        <w:rPr>
          <w:noProof/>
        </w:rPr>
        <w:fldChar w:fldCharType="begin"/>
      </w:r>
      <w:r>
        <w:rPr>
          <w:noProof/>
        </w:rPr>
        <w:instrText xml:space="preserve"> PAGEREF _Toc280342978 \h </w:instrText>
      </w:r>
      <w:r>
        <w:rPr>
          <w:noProof/>
        </w:rPr>
      </w:r>
      <w:r>
        <w:rPr>
          <w:noProof/>
        </w:rPr>
        <w:fldChar w:fldCharType="separate"/>
      </w:r>
      <w:r w:rsidR="00434D44">
        <w:rPr>
          <w:noProof/>
        </w:rPr>
        <w:t>51</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Lightest and Heaviest—</w:t>
      </w:r>
      <w:r w:rsidRPr="002D21A9">
        <w:rPr>
          <w:rFonts w:ascii="Open Sans" w:hAnsi="Open Sans"/>
          <w:i/>
          <w:noProof/>
        </w:rPr>
        <w:t>Sorting Algorithms</w:t>
      </w:r>
      <w:r>
        <w:rPr>
          <w:noProof/>
        </w:rPr>
        <w:tab/>
      </w:r>
      <w:r>
        <w:rPr>
          <w:noProof/>
        </w:rPr>
        <w:fldChar w:fldCharType="begin"/>
      </w:r>
      <w:r>
        <w:rPr>
          <w:noProof/>
        </w:rPr>
        <w:instrText xml:space="preserve"> PAGEREF _Toc280342979 \h </w:instrText>
      </w:r>
      <w:r>
        <w:rPr>
          <w:noProof/>
        </w:rPr>
      </w:r>
      <w:r>
        <w:rPr>
          <w:noProof/>
        </w:rPr>
        <w:fldChar w:fldCharType="separate"/>
      </w:r>
      <w:r w:rsidR="00434D44">
        <w:rPr>
          <w:noProof/>
        </w:rPr>
        <w:t>70</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Beat the Clock—</w:t>
      </w:r>
      <w:r w:rsidRPr="002D21A9">
        <w:rPr>
          <w:rFonts w:ascii="Open Sans" w:hAnsi="Open Sans"/>
          <w:i/>
          <w:noProof/>
        </w:rPr>
        <w:t>Sorting Networks</w:t>
      </w:r>
      <w:r>
        <w:rPr>
          <w:noProof/>
        </w:rPr>
        <w:tab/>
      </w:r>
      <w:r>
        <w:rPr>
          <w:noProof/>
        </w:rPr>
        <w:fldChar w:fldCharType="begin"/>
      </w:r>
      <w:r>
        <w:rPr>
          <w:noProof/>
        </w:rPr>
        <w:instrText xml:space="preserve"> PAGEREF _Toc280342980 \h </w:instrText>
      </w:r>
      <w:r>
        <w:rPr>
          <w:noProof/>
        </w:rPr>
      </w:r>
      <w:r>
        <w:rPr>
          <w:noProof/>
        </w:rPr>
        <w:fldChar w:fldCharType="separate"/>
      </w:r>
      <w:r w:rsidR="00434D44">
        <w:rPr>
          <w:noProof/>
        </w:rPr>
        <w:t>77</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snapToGrid w:val="0"/>
        </w:rPr>
        <w:t>The Muddy City—</w:t>
      </w:r>
      <w:r w:rsidRPr="002D21A9">
        <w:rPr>
          <w:rFonts w:ascii="Open Sans" w:hAnsi="Open Sans"/>
          <w:i/>
          <w:noProof/>
          <w:snapToGrid w:val="0"/>
        </w:rPr>
        <w:t>Minimal Spanning Trees</w:t>
      </w:r>
      <w:r>
        <w:rPr>
          <w:noProof/>
        </w:rPr>
        <w:tab/>
      </w:r>
      <w:r>
        <w:rPr>
          <w:noProof/>
        </w:rPr>
        <w:fldChar w:fldCharType="begin"/>
      </w:r>
      <w:r>
        <w:rPr>
          <w:noProof/>
        </w:rPr>
        <w:instrText xml:space="preserve"> PAGEREF _Toc280342981 \h </w:instrText>
      </w:r>
      <w:r>
        <w:rPr>
          <w:noProof/>
        </w:rPr>
      </w:r>
      <w:r>
        <w:rPr>
          <w:noProof/>
        </w:rPr>
        <w:fldChar w:fldCharType="separate"/>
      </w:r>
      <w:r w:rsidR="00434D44">
        <w:rPr>
          <w:noProof/>
        </w:rPr>
        <w:t>84</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Orange Game—</w:t>
      </w:r>
      <w:r w:rsidRPr="002D21A9">
        <w:rPr>
          <w:rFonts w:ascii="Open Sans" w:hAnsi="Open Sans"/>
          <w:i/>
          <w:noProof/>
        </w:rPr>
        <w:t>Routing and Deadlock in Networks</w:t>
      </w:r>
      <w:r>
        <w:rPr>
          <w:noProof/>
        </w:rPr>
        <w:tab/>
      </w:r>
      <w:r>
        <w:rPr>
          <w:noProof/>
        </w:rPr>
        <w:fldChar w:fldCharType="begin"/>
      </w:r>
      <w:r>
        <w:rPr>
          <w:noProof/>
        </w:rPr>
        <w:instrText xml:space="preserve"> PAGEREF _Toc280342982 \h </w:instrText>
      </w:r>
      <w:r>
        <w:rPr>
          <w:noProof/>
        </w:rPr>
      </w:r>
      <w:r>
        <w:rPr>
          <w:noProof/>
        </w:rPr>
        <w:fldChar w:fldCharType="separate"/>
      </w:r>
      <w:r w:rsidR="00434D44">
        <w:rPr>
          <w:noProof/>
        </w:rPr>
        <w:t>90</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Tablets of Stone—</w:t>
      </w:r>
      <w:r w:rsidRPr="002D21A9">
        <w:rPr>
          <w:rFonts w:ascii="Open Sans" w:hAnsi="Open Sans"/>
          <w:i/>
          <w:noProof/>
        </w:rPr>
        <w:t>Network Communication Protocols</w:t>
      </w:r>
      <w:r>
        <w:rPr>
          <w:noProof/>
        </w:rPr>
        <w:tab/>
      </w:r>
      <w:r>
        <w:rPr>
          <w:noProof/>
        </w:rPr>
        <w:fldChar w:fldCharType="begin"/>
      </w:r>
      <w:r>
        <w:rPr>
          <w:noProof/>
        </w:rPr>
        <w:instrText xml:space="preserve"> PAGEREF _Toc280342983 \h </w:instrText>
      </w:r>
      <w:r>
        <w:rPr>
          <w:noProof/>
        </w:rPr>
      </w:r>
      <w:r>
        <w:rPr>
          <w:noProof/>
        </w:rPr>
        <w:fldChar w:fldCharType="separate"/>
      </w:r>
      <w:r w:rsidR="00434D44">
        <w:rPr>
          <w:noProof/>
        </w:rPr>
        <w:t>94</w:t>
      </w:r>
      <w:r>
        <w:rPr>
          <w:noProof/>
        </w:rPr>
        <w:fldChar w:fldCharType="end"/>
      </w:r>
    </w:p>
    <w:p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iCs/>
          <w:noProof/>
        </w:rPr>
        <w:t>Telling Computers What To Do</w:t>
      </w:r>
      <w:r w:rsidRPr="002D21A9">
        <w:rPr>
          <w:rFonts w:ascii="Open Sans" w:hAnsi="Open Sans"/>
          <w:noProof/>
        </w:rPr>
        <w:t>—</w:t>
      </w:r>
      <w:r w:rsidRPr="002D21A9">
        <w:rPr>
          <w:rFonts w:ascii="Open Sans" w:hAnsi="Open Sans"/>
          <w:i/>
          <w:iCs/>
          <w:noProof/>
        </w:rPr>
        <w:t>Representing Procedures</w:t>
      </w:r>
      <w:r>
        <w:rPr>
          <w:noProof/>
        </w:rPr>
        <w:tab/>
      </w:r>
      <w:r>
        <w:rPr>
          <w:noProof/>
        </w:rPr>
        <w:fldChar w:fldCharType="begin"/>
      </w:r>
      <w:r>
        <w:rPr>
          <w:noProof/>
        </w:rPr>
        <w:instrText xml:space="preserve"> PAGEREF _Toc280342984 \h </w:instrText>
      </w:r>
      <w:r>
        <w:rPr>
          <w:noProof/>
        </w:rPr>
      </w:r>
      <w:r>
        <w:rPr>
          <w:noProof/>
        </w:rPr>
        <w:fldChar w:fldCharType="separate"/>
      </w:r>
      <w:r w:rsidR="00434D44">
        <w:rPr>
          <w:noProof/>
        </w:rPr>
        <w:t>101</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Treasure Hunt—</w:t>
      </w:r>
      <w:r w:rsidRPr="002D21A9">
        <w:rPr>
          <w:rFonts w:ascii="Open Sans" w:hAnsi="Open Sans"/>
          <w:i/>
          <w:noProof/>
        </w:rPr>
        <w:t>Finite-State Automata</w:t>
      </w:r>
      <w:r>
        <w:rPr>
          <w:noProof/>
        </w:rPr>
        <w:tab/>
      </w:r>
      <w:r>
        <w:rPr>
          <w:noProof/>
        </w:rPr>
        <w:fldChar w:fldCharType="begin"/>
      </w:r>
      <w:r>
        <w:rPr>
          <w:noProof/>
        </w:rPr>
        <w:instrText xml:space="preserve"> PAGEREF _Toc280342985 \h </w:instrText>
      </w:r>
      <w:r>
        <w:rPr>
          <w:noProof/>
        </w:rPr>
      </w:r>
      <w:r>
        <w:rPr>
          <w:noProof/>
        </w:rPr>
        <w:fldChar w:fldCharType="separate"/>
      </w:r>
      <w:r w:rsidR="00434D44">
        <w:rPr>
          <w:noProof/>
        </w:rPr>
        <w:t>103</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Marching Orders—</w:t>
      </w:r>
      <w:r w:rsidRPr="002D21A9">
        <w:rPr>
          <w:rFonts w:ascii="Open Sans" w:hAnsi="Open Sans"/>
          <w:i/>
          <w:noProof/>
        </w:rPr>
        <w:t>Programming Languages</w:t>
      </w:r>
      <w:r>
        <w:rPr>
          <w:noProof/>
        </w:rPr>
        <w:tab/>
      </w:r>
      <w:r>
        <w:rPr>
          <w:noProof/>
        </w:rPr>
        <w:fldChar w:fldCharType="begin"/>
      </w:r>
      <w:r>
        <w:rPr>
          <w:noProof/>
        </w:rPr>
        <w:instrText xml:space="preserve"> PAGEREF _Toc280342986 \h </w:instrText>
      </w:r>
      <w:r>
        <w:rPr>
          <w:noProof/>
        </w:rPr>
      </w:r>
      <w:r>
        <w:rPr>
          <w:noProof/>
        </w:rPr>
        <w:fldChar w:fldCharType="separate"/>
      </w:r>
      <w:r w:rsidR="00434D44">
        <w:rPr>
          <w:noProof/>
        </w:rPr>
        <w:t>119</w:t>
      </w:r>
      <w:r>
        <w:rPr>
          <w:noProof/>
        </w:rPr>
        <w:fldChar w:fldCharType="end"/>
      </w:r>
    </w:p>
    <w:p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Really hard problems—</w:t>
      </w:r>
      <w:r w:rsidRPr="002D21A9">
        <w:rPr>
          <w:rFonts w:ascii="Open Sans" w:hAnsi="Open Sans"/>
          <w:i/>
          <w:noProof/>
        </w:rPr>
        <w:t>Intractability</w:t>
      </w:r>
      <w:r>
        <w:rPr>
          <w:noProof/>
        </w:rPr>
        <w:tab/>
      </w:r>
      <w:r>
        <w:rPr>
          <w:noProof/>
        </w:rPr>
        <w:fldChar w:fldCharType="begin"/>
      </w:r>
      <w:r>
        <w:rPr>
          <w:noProof/>
        </w:rPr>
        <w:instrText xml:space="preserve"> PAGEREF _Toc280342987 \h </w:instrText>
      </w:r>
      <w:r>
        <w:rPr>
          <w:noProof/>
        </w:rPr>
      </w:r>
      <w:r>
        <w:rPr>
          <w:noProof/>
        </w:rPr>
        <w:fldChar w:fldCharType="separate"/>
      </w:r>
      <w:r w:rsidR="00434D44">
        <w:rPr>
          <w:noProof/>
        </w:rPr>
        <w:t>125</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poor cartographer—Graph coloring</w:t>
      </w:r>
      <w:r>
        <w:rPr>
          <w:noProof/>
        </w:rPr>
        <w:tab/>
      </w:r>
      <w:r>
        <w:rPr>
          <w:noProof/>
        </w:rPr>
        <w:fldChar w:fldCharType="begin"/>
      </w:r>
      <w:r>
        <w:rPr>
          <w:noProof/>
        </w:rPr>
        <w:instrText xml:space="preserve"> PAGEREF _Toc280342988 \h </w:instrText>
      </w:r>
      <w:r>
        <w:rPr>
          <w:noProof/>
        </w:rPr>
      </w:r>
      <w:r>
        <w:rPr>
          <w:noProof/>
        </w:rPr>
        <w:fldChar w:fldCharType="separate"/>
      </w:r>
      <w:r w:rsidR="00434D44">
        <w:rPr>
          <w:noProof/>
        </w:rPr>
        <w:t>128</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Tourist town—</w:t>
      </w:r>
      <w:r w:rsidRPr="002D21A9">
        <w:rPr>
          <w:rFonts w:ascii="Open Sans" w:hAnsi="Open Sans"/>
          <w:i/>
          <w:noProof/>
        </w:rPr>
        <w:t>Dominating sets</w:t>
      </w:r>
      <w:r>
        <w:rPr>
          <w:noProof/>
        </w:rPr>
        <w:tab/>
      </w:r>
      <w:r>
        <w:rPr>
          <w:noProof/>
        </w:rPr>
        <w:fldChar w:fldCharType="begin"/>
      </w:r>
      <w:r>
        <w:rPr>
          <w:noProof/>
        </w:rPr>
        <w:instrText xml:space="preserve"> PAGEREF _Toc280342989 \h </w:instrText>
      </w:r>
      <w:r>
        <w:rPr>
          <w:noProof/>
        </w:rPr>
      </w:r>
      <w:r>
        <w:rPr>
          <w:noProof/>
        </w:rPr>
        <w:fldChar w:fldCharType="separate"/>
      </w:r>
      <w:r w:rsidR="00434D44">
        <w:rPr>
          <w:noProof/>
        </w:rPr>
        <w:t>141</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Ice roads —</w:t>
      </w:r>
      <w:r w:rsidRPr="002D21A9">
        <w:rPr>
          <w:rFonts w:ascii="Open Sans" w:hAnsi="Open Sans"/>
          <w:i/>
          <w:noProof/>
        </w:rPr>
        <w:t>Steiner trees</w:t>
      </w:r>
      <w:r>
        <w:rPr>
          <w:noProof/>
        </w:rPr>
        <w:tab/>
      </w:r>
      <w:r>
        <w:rPr>
          <w:noProof/>
        </w:rPr>
        <w:fldChar w:fldCharType="begin"/>
      </w:r>
      <w:r>
        <w:rPr>
          <w:noProof/>
        </w:rPr>
        <w:instrText xml:space="preserve"> PAGEREF _Toc280342990 \h </w:instrText>
      </w:r>
      <w:r>
        <w:rPr>
          <w:noProof/>
        </w:rPr>
      </w:r>
      <w:r>
        <w:rPr>
          <w:noProof/>
        </w:rPr>
        <w:fldChar w:fldCharType="separate"/>
      </w:r>
      <w:r w:rsidR="00434D44">
        <w:rPr>
          <w:noProof/>
        </w:rPr>
        <w:t>150</w:t>
      </w:r>
      <w:r>
        <w:rPr>
          <w:noProof/>
        </w:rPr>
        <w:fldChar w:fldCharType="end"/>
      </w:r>
    </w:p>
    <w:p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Sharing secrets and fighting crime-</w:t>
      </w:r>
      <w:r w:rsidRPr="002D21A9">
        <w:rPr>
          <w:rFonts w:ascii="Open Sans" w:hAnsi="Open Sans"/>
          <w:i/>
          <w:noProof/>
        </w:rPr>
        <w:t>Cryptography</w:t>
      </w:r>
      <w:r>
        <w:rPr>
          <w:noProof/>
        </w:rPr>
        <w:tab/>
      </w:r>
      <w:r>
        <w:rPr>
          <w:noProof/>
        </w:rPr>
        <w:fldChar w:fldCharType="begin"/>
      </w:r>
      <w:r>
        <w:rPr>
          <w:noProof/>
        </w:rPr>
        <w:instrText xml:space="preserve"> PAGEREF _Toc280342991 \h </w:instrText>
      </w:r>
      <w:r>
        <w:rPr>
          <w:noProof/>
        </w:rPr>
      </w:r>
      <w:r>
        <w:rPr>
          <w:noProof/>
        </w:rPr>
        <w:fldChar w:fldCharType="separate"/>
      </w:r>
      <w:r w:rsidR="00434D44">
        <w:rPr>
          <w:noProof/>
        </w:rPr>
        <w:t>161</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Sharing secrets—</w:t>
      </w:r>
      <w:r w:rsidRPr="002D21A9">
        <w:rPr>
          <w:rFonts w:ascii="Open Sans" w:hAnsi="Open Sans"/>
          <w:i/>
          <w:noProof/>
        </w:rPr>
        <w:t>Information hiding protocols</w:t>
      </w:r>
      <w:r>
        <w:rPr>
          <w:noProof/>
        </w:rPr>
        <w:tab/>
      </w:r>
      <w:r>
        <w:rPr>
          <w:noProof/>
        </w:rPr>
        <w:fldChar w:fldCharType="begin"/>
      </w:r>
      <w:r>
        <w:rPr>
          <w:noProof/>
        </w:rPr>
        <w:instrText xml:space="preserve"> PAGEREF _Toc280342992 \h </w:instrText>
      </w:r>
      <w:r>
        <w:rPr>
          <w:noProof/>
        </w:rPr>
      </w:r>
      <w:r>
        <w:rPr>
          <w:noProof/>
        </w:rPr>
        <w:fldChar w:fldCharType="separate"/>
      </w:r>
      <w:r w:rsidR="00434D44">
        <w:rPr>
          <w:noProof/>
        </w:rPr>
        <w:t>165</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Peruvian coin flip—</w:t>
      </w:r>
      <w:r w:rsidRPr="002D21A9">
        <w:rPr>
          <w:rFonts w:ascii="Open Sans" w:hAnsi="Open Sans"/>
          <w:i/>
          <w:noProof/>
        </w:rPr>
        <w:t>Cryptographic protocols</w:t>
      </w:r>
      <w:r>
        <w:rPr>
          <w:noProof/>
        </w:rPr>
        <w:tab/>
      </w:r>
      <w:r>
        <w:rPr>
          <w:noProof/>
        </w:rPr>
        <w:fldChar w:fldCharType="begin"/>
      </w:r>
      <w:r>
        <w:rPr>
          <w:noProof/>
        </w:rPr>
        <w:instrText xml:space="preserve"> PAGEREF _Toc280342993 \h </w:instrText>
      </w:r>
      <w:r>
        <w:rPr>
          <w:noProof/>
        </w:rPr>
      </w:r>
      <w:r>
        <w:rPr>
          <w:noProof/>
        </w:rPr>
        <w:fldChar w:fldCharType="separate"/>
      </w:r>
      <w:r w:rsidR="00434D44">
        <w:rPr>
          <w:noProof/>
        </w:rPr>
        <w:t>169</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Kid Krypto—</w:t>
      </w:r>
      <w:r w:rsidRPr="002D21A9">
        <w:rPr>
          <w:rFonts w:ascii="Open Sans" w:hAnsi="Open Sans"/>
          <w:i/>
          <w:noProof/>
        </w:rPr>
        <w:t>Public-key encryption</w:t>
      </w:r>
      <w:r>
        <w:rPr>
          <w:noProof/>
        </w:rPr>
        <w:tab/>
      </w:r>
      <w:r>
        <w:rPr>
          <w:noProof/>
        </w:rPr>
        <w:fldChar w:fldCharType="begin"/>
      </w:r>
      <w:r>
        <w:rPr>
          <w:noProof/>
        </w:rPr>
        <w:instrText xml:space="preserve"> PAGEREF _Toc280342994 \h </w:instrText>
      </w:r>
      <w:r>
        <w:rPr>
          <w:noProof/>
        </w:rPr>
      </w:r>
      <w:r>
        <w:rPr>
          <w:noProof/>
        </w:rPr>
        <w:fldChar w:fldCharType="separate"/>
      </w:r>
      <w:r w:rsidR="00434D44">
        <w:rPr>
          <w:noProof/>
        </w:rPr>
        <w:t>179</w:t>
      </w:r>
      <w:r>
        <w:rPr>
          <w:noProof/>
        </w:rPr>
        <w:fldChar w:fldCharType="end"/>
      </w:r>
    </w:p>
    <w:p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lastRenderedPageBreak/>
        <w:t>The human face of computing-</w:t>
      </w:r>
      <w:r w:rsidRPr="002D21A9">
        <w:rPr>
          <w:rFonts w:ascii="Open Sans" w:hAnsi="Open Sans"/>
          <w:i/>
          <w:noProof/>
        </w:rPr>
        <w:t>Interacting with computers</w:t>
      </w:r>
      <w:r>
        <w:rPr>
          <w:noProof/>
        </w:rPr>
        <w:tab/>
      </w:r>
      <w:r>
        <w:rPr>
          <w:noProof/>
        </w:rPr>
        <w:fldChar w:fldCharType="begin"/>
      </w:r>
      <w:r>
        <w:rPr>
          <w:noProof/>
        </w:rPr>
        <w:instrText xml:space="preserve"> PAGEREF _Toc280342995 \h </w:instrText>
      </w:r>
      <w:r>
        <w:rPr>
          <w:noProof/>
        </w:rPr>
      </w:r>
      <w:r>
        <w:rPr>
          <w:noProof/>
        </w:rPr>
        <w:fldChar w:fldCharType="separate"/>
      </w:r>
      <w:r w:rsidR="00434D44">
        <w:rPr>
          <w:noProof/>
        </w:rPr>
        <w:t>191</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chocolate factory—</w:t>
      </w:r>
      <w:r w:rsidRPr="002D21A9">
        <w:rPr>
          <w:rFonts w:ascii="Open Sans" w:hAnsi="Open Sans"/>
          <w:i/>
          <w:noProof/>
        </w:rPr>
        <w:t>Human interface design</w:t>
      </w:r>
      <w:r>
        <w:rPr>
          <w:noProof/>
        </w:rPr>
        <w:tab/>
      </w:r>
      <w:r>
        <w:rPr>
          <w:noProof/>
        </w:rPr>
        <w:fldChar w:fldCharType="begin"/>
      </w:r>
      <w:r>
        <w:rPr>
          <w:noProof/>
        </w:rPr>
        <w:instrText xml:space="preserve"> PAGEREF _Toc280342996 \h </w:instrText>
      </w:r>
      <w:r>
        <w:rPr>
          <w:noProof/>
        </w:rPr>
      </w:r>
      <w:r>
        <w:rPr>
          <w:noProof/>
        </w:rPr>
        <w:fldChar w:fldCharType="separate"/>
      </w:r>
      <w:r w:rsidR="00434D44">
        <w:rPr>
          <w:noProof/>
        </w:rPr>
        <w:t>194</w:t>
      </w:r>
      <w:r>
        <w:rPr>
          <w:noProof/>
        </w:rPr>
        <w:fldChar w:fldCharType="end"/>
      </w:r>
    </w:p>
    <w:p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Conversations with computers—</w:t>
      </w:r>
      <w:r w:rsidRPr="002D21A9">
        <w:rPr>
          <w:rFonts w:ascii="Open Sans" w:hAnsi="Open Sans"/>
          <w:i/>
          <w:noProof/>
        </w:rPr>
        <w:t>The Turing test</w:t>
      </w:r>
      <w:r>
        <w:rPr>
          <w:noProof/>
        </w:rPr>
        <w:tab/>
      </w:r>
      <w:r>
        <w:rPr>
          <w:noProof/>
        </w:rPr>
        <w:fldChar w:fldCharType="begin"/>
      </w:r>
      <w:r>
        <w:rPr>
          <w:noProof/>
        </w:rPr>
        <w:instrText xml:space="preserve"> PAGEREF _Toc280342997 \h </w:instrText>
      </w:r>
      <w:r>
        <w:rPr>
          <w:noProof/>
        </w:rPr>
      </w:r>
      <w:r>
        <w:rPr>
          <w:noProof/>
        </w:rPr>
        <w:fldChar w:fldCharType="separate"/>
      </w:r>
      <w:r w:rsidR="00434D44">
        <w:rPr>
          <w:noProof/>
        </w:rPr>
        <w:t>207</w:t>
      </w:r>
      <w:r>
        <w:rPr>
          <w:noProof/>
        </w:rPr>
        <w:fldChar w:fldCharType="end"/>
      </w:r>
    </w:p>
    <w:p w:rsidR="003E3F2C" w:rsidRDefault="00CF14BE">
      <w:pPr>
        <w:pStyle w:val="TOC1"/>
        <w:rPr>
          <w:rFonts w:ascii="Open Sans" w:hAnsi="Open Sans"/>
        </w:rPr>
      </w:pPr>
      <w:r w:rsidRPr="00673612">
        <w:rPr>
          <w:rFonts w:ascii="Open Sans" w:hAnsi="Open Sans"/>
        </w:rPr>
        <w:fldChar w:fldCharType="end"/>
      </w:r>
    </w:p>
    <w:p w:rsidR="00CF14BE" w:rsidRPr="00673612" w:rsidRDefault="003E3F2C">
      <w:pPr>
        <w:pStyle w:val="TOC1"/>
        <w:rPr>
          <w:rFonts w:ascii="Open Sans" w:hAnsi="Open Sans"/>
        </w:rPr>
      </w:pPr>
      <w:r>
        <w:rPr>
          <w:rFonts w:ascii="Open Sans" w:hAnsi="Open Sans"/>
        </w:rPr>
        <w:br w:type="column"/>
      </w:r>
    </w:p>
    <w:p w:rsidR="00CF14BE" w:rsidRPr="00673612" w:rsidRDefault="00CF14BE">
      <w:pPr>
        <w:pStyle w:val="TOC1"/>
        <w:rPr>
          <w:rFonts w:ascii="Open Sans" w:hAnsi="Open Sans"/>
        </w:rPr>
        <w:sectPr w:rsidR="00CF14BE" w:rsidRPr="00673612">
          <w:pgSz w:w="11906" w:h="16838"/>
          <w:pgMar w:top="1418" w:right="1701" w:bottom="1985" w:left="1701" w:header="709" w:footer="1134" w:gutter="0"/>
          <w:pgNumType w:fmt="lowerRoman"/>
          <w:cols w:space="708"/>
          <w:docGrid w:linePitch="360"/>
        </w:sectPr>
      </w:pPr>
      <w:r w:rsidRPr="00673612">
        <w:rPr>
          <w:rFonts w:ascii="Open Sans" w:hAnsi="Open Sans"/>
        </w:rPr>
        <w:br w:type="page"/>
      </w:r>
    </w:p>
    <w:p w:rsidR="006244A1" w:rsidRDefault="006244A1" w:rsidP="006244A1">
      <w:pPr>
        <w:pStyle w:val="Title"/>
      </w:pPr>
      <w:r>
        <w:rPr>
          <w:rFonts w:ascii="Open Sans" w:hAnsi="Open Sans"/>
        </w:rPr>
        <w:lastRenderedPageBreak/>
        <w:t>DIO I</w:t>
      </w:r>
    </w:p>
    <w:p w:rsidR="006244A1" w:rsidRDefault="006244A1" w:rsidP="006244A1">
      <w:pPr>
        <w:pStyle w:val="Heading1"/>
        <w:numPr>
          <w:ilvl w:val="0"/>
          <w:numId w:val="0"/>
        </w:numPr>
        <w:ind w:left="567"/>
        <w:sectPr w:rsidR="006244A1">
          <w:footerReference w:type="even" r:id="rId17"/>
          <w:footerReference w:type="default" r:id="rId18"/>
          <w:pgSz w:w="11906" w:h="16838"/>
          <w:pgMar w:top="1418" w:right="1701" w:bottom="1985" w:left="1701" w:header="0" w:footer="0" w:gutter="0"/>
          <w:pgNumType w:start="1"/>
          <w:cols w:space="720"/>
          <w:formProt w:val="0"/>
          <w:vAlign w:val="center"/>
          <w:docGrid w:linePitch="360" w:charSpace="-2049"/>
        </w:sectPr>
      </w:pPr>
      <w:r>
        <w:rPr>
          <w:rFonts w:ascii="Open Sans" w:hAnsi="Open Sans"/>
        </w:rPr>
        <w:t>Podaci: sirovi materi</w:t>
      </w:r>
      <w:bookmarkStart w:id="14" w:name="_Toc473016851"/>
      <w:bookmarkStart w:id="15" w:name="_Toc280342971"/>
      <w:bookmarkEnd w:id="14"/>
      <w:bookmarkEnd w:id="15"/>
      <w:r>
        <w:rPr>
          <w:rFonts w:ascii="Open Sans" w:hAnsi="Open Sans"/>
        </w:rPr>
        <w:t>jal—Predstavljanje informacija</w:t>
      </w:r>
    </w:p>
    <w:p w:rsidR="006244A1" w:rsidRDefault="006244A1" w:rsidP="006244A1">
      <w:pPr>
        <w:pStyle w:val="HiddenfromContents"/>
      </w:pPr>
      <w:r>
        <w:rPr>
          <w:rFonts w:ascii="Open Sans" w:hAnsi="Open Sans"/>
        </w:rPr>
        <w:lastRenderedPageBreak/>
        <w:t>Podaci: Sirovi materijal</w:t>
      </w:r>
    </w:p>
    <w:p w:rsidR="006244A1" w:rsidRDefault="006244A1" w:rsidP="006244A1">
      <w:pPr>
        <w:pStyle w:val="Heading6"/>
        <w:spacing w:before="0" w:after="240"/>
      </w:pPr>
      <w:r>
        <w:rPr>
          <w:rFonts w:ascii="Open Sans" w:hAnsi="Open Sans"/>
        </w:rPr>
        <w:t>Kako možemo čuvati informacije u računaru?</w:t>
      </w:r>
    </w:p>
    <w:p w:rsidR="006244A1" w:rsidRDefault="006244A1" w:rsidP="006244A1">
      <w:r>
        <w:rPr>
          <w:rFonts w:ascii="Open Sans" w:hAnsi="Open Sans"/>
        </w:rPr>
        <w:t xml:space="preserve">Riječ “computer” dolazi od latinske riječi </w:t>
      </w:r>
      <w:r>
        <w:rPr>
          <w:rFonts w:ascii="Open Sans" w:hAnsi="Open Sans"/>
          <w:i/>
          <w:iCs/>
        </w:rPr>
        <w:t>computare</w:t>
      </w:r>
      <w:r>
        <w:rPr>
          <w:rFonts w:ascii="Open Sans" w:hAnsi="Open Sans"/>
        </w:rPr>
        <w:t>, koja znači računati ili dodavati, ali su računari danas mnogo više od ogromnih digitrona. Računari mogu biti biblioteka, mogu nam pomoći pri pisanju, mogu pronalaziti informacije za nas, mogu nam reproducirati muziku ili čak prikazivati filmove. Pa kako onda računari čuvaju sve te informacije? Vjerovali ili ne, računari koriste samo dvije stvari za to: nulu i jedan!</w:t>
      </w:r>
    </w:p>
    <w:p w:rsidR="006244A1" w:rsidRDefault="006244A1" w:rsidP="006244A1">
      <w:pPr>
        <w:pStyle w:val="Heading6"/>
        <w:spacing w:before="0" w:after="240"/>
      </w:pPr>
      <w:r>
        <w:rPr>
          <w:rFonts w:ascii="Open Sans" w:hAnsi="Open Sans"/>
        </w:rPr>
        <w:t>Koja je razlika izmedju podataka i informacija?</w:t>
      </w:r>
    </w:p>
    <w:p w:rsidR="006244A1" w:rsidRDefault="006244A1" w:rsidP="006244A1">
      <w:r>
        <w:rPr>
          <w:rFonts w:ascii="Open Sans" w:hAnsi="Open Sans"/>
        </w:rPr>
        <w:t xml:space="preserve">Podaci su sirovi materijal, brojevi sa kojima, i pomoću kojih, računari rade. Računar poslije pretvara te (sirove) podatke u informacije (riječi, brojeve i slike) koje onda vi i ja možemo razumjeti. </w:t>
      </w:r>
    </w:p>
    <w:p w:rsidR="006244A1" w:rsidRDefault="006244A1" w:rsidP="006244A1">
      <w:pPr>
        <w:pStyle w:val="Heading6"/>
        <w:spacing w:before="0" w:after="240"/>
      </w:pPr>
      <w:r>
        <w:rPr>
          <w:rFonts w:ascii="Open Sans" w:hAnsi="Open Sans"/>
        </w:rPr>
        <w:t xml:space="preserve">Kako se onda brojevi, slova, riječi i slike mogu pretvoriti u nule i jedinice? </w:t>
      </w:r>
    </w:p>
    <w:p w:rsidR="00CF14BE" w:rsidRPr="00673612" w:rsidRDefault="006244A1">
      <w:pPr>
        <w:rPr>
          <w:rFonts w:ascii="Open Sans" w:hAnsi="Open Sans"/>
        </w:rPr>
      </w:pPr>
      <w:r>
        <w:rPr>
          <w:rFonts w:ascii="Open Sans" w:hAnsi="Open Sans"/>
        </w:rPr>
        <w:t>U  ovom dijelu ćemo učiti o binarnim brojevima, kako računari crtaju slike, kako faks mašina funkcioniše, koji je najefikasniji način da čuvamo velike količine podataka, kako možemo izbjeći pojavljivanje grešaka i kako možemo izmjeriti količinu informacija koje želimo sačuvati.</w:t>
      </w:r>
    </w:p>
    <w:p w:rsidR="00CF14BE" w:rsidRPr="00673612" w:rsidRDefault="00CF14BE">
      <w:pPr>
        <w:rPr>
          <w:rFonts w:ascii="Open Sans" w:hAnsi="Open Sans"/>
        </w:rPr>
      </w:pPr>
    </w:p>
    <w:p w:rsidR="00CF14BE" w:rsidRPr="00673612" w:rsidRDefault="008B61D4">
      <w:pPr>
        <w:jc w:val="center"/>
        <w:rPr>
          <w:rFonts w:ascii="Open Sans" w:hAnsi="Open Sans"/>
        </w:rPr>
        <w:sectPr w:rsidR="00CF14BE" w:rsidRPr="00673612">
          <w:footerReference w:type="even" r:id="rId19"/>
          <w:footerReference w:type="default" r:id="rId20"/>
          <w:pgSz w:w="11906" w:h="16838"/>
          <w:pgMar w:top="1418" w:right="1701" w:bottom="1985" w:left="1701" w:header="709" w:footer="1134" w:gutter="0"/>
          <w:cols w:space="708"/>
          <w:docGrid w:linePitch="360"/>
        </w:sectPr>
      </w:pPr>
      <w:r>
        <w:rPr>
          <w:rFonts w:ascii="Open Sans" w:hAnsi="Open Sans"/>
          <w:b/>
          <w:noProof/>
          <w:kern w:val="28"/>
          <w:sz w:val="28"/>
          <w:lang w:val="en-US"/>
        </w:rPr>
        <w:drawing>
          <wp:inline distT="0" distB="0" distL="0" distR="0" wp14:anchorId="6A87D208" wp14:editId="233DB117">
            <wp:extent cx="2371725" cy="2000250"/>
            <wp:effectExtent l="0" t="0" r="0" b="6350"/>
            <wp:docPr id="476" name="Picture 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1725" cy="2000250"/>
                    </a:xfrm>
                    <a:prstGeom prst="rect">
                      <a:avLst/>
                    </a:prstGeom>
                    <a:noFill/>
                    <a:ln>
                      <a:noFill/>
                    </a:ln>
                  </pic:spPr>
                </pic:pic>
              </a:graphicData>
            </a:graphic>
          </wp:inline>
        </w:drawing>
      </w:r>
    </w:p>
    <w:p w:rsidR="006244A1" w:rsidRDefault="006244A1" w:rsidP="006244A1">
      <w:pPr>
        <w:pStyle w:val="HiddenfromContents"/>
      </w:pPr>
      <w:r>
        <w:lastRenderedPageBreak/>
        <w:t>Aktivnost 1</w:t>
      </w:r>
    </w:p>
    <w:p w:rsidR="006244A1" w:rsidRDefault="006244A1" w:rsidP="006244A1">
      <w:pPr>
        <w:pStyle w:val="ActivityName"/>
      </w:pPr>
      <w:r>
        <w:rPr>
          <w:rFonts w:ascii="Open Sans" w:hAnsi="Open Sans"/>
        </w:rPr>
        <w:t>Prebrojavanje tačaka</w:t>
      </w:r>
      <w:bookmarkStart w:id="16" w:name="_Toc280342972"/>
      <w:r>
        <w:rPr>
          <w:rFonts w:ascii="Open Sans" w:hAnsi="Open Sans"/>
        </w:rPr>
        <w:t>—</w:t>
      </w:r>
      <w:bookmarkEnd w:id="16"/>
      <w:r>
        <w:rPr>
          <w:rFonts w:ascii="Open Sans" w:hAnsi="Open Sans"/>
          <w:i/>
        </w:rPr>
        <w:t>Binarni brojevi</w:t>
      </w:r>
    </w:p>
    <w:p w:rsidR="006244A1" w:rsidRDefault="006244A1" w:rsidP="006244A1">
      <w:pPr>
        <w:pStyle w:val="Heading6"/>
      </w:pPr>
      <w:r>
        <w:rPr>
          <w:rFonts w:ascii="Open Sans" w:hAnsi="Open Sans"/>
        </w:rPr>
        <w:t>Sažetak</w:t>
      </w:r>
    </w:p>
    <w:p w:rsidR="006244A1" w:rsidRDefault="006244A1" w:rsidP="006244A1">
      <w:pPr>
        <w:pStyle w:val="BodyTextIndent3"/>
        <w:spacing w:after="240"/>
      </w:pPr>
      <w:r>
        <w:rPr>
          <w:rFonts w:ascii="Open Sans" w:hAnsi="Open Sans"/>
          <w:b w:val="0"/>
          <w:bCs w:val="0"/>
        </w:rPr>
        <w:t>Podaci u računarima se čuvaju i prenose kao nizovi nula i jedinica. Kako možemo predstaviti riječi i brojeve koristeći samo ova dva simbola?</w:t>
      </w:r>
    </w:p>
    <w:p w:rsidR="006244A1" w:rsidRDefault="006244A1" w:rsidP="006244A1">
      <w:pPr>
        <w:pStyle w:val="Heading6"/>
      </w:pPr>
      <w:r>
        <w:rPr>
          <w:rFonts w:ascii="Open Sans" w:hAnsi="Open Sans"/>
        </w:rPr>
        <w:t>Veza sa Curriculum</w:t>
      </w:r>
      <w:r w:rsidR="00906DCD">
        <w:rPr>
          <w:rFonts w:ascii="Open Sans" w:hAnsi="Open Sans"/>
        </w:rPr>
        <w:t>-</w:t>
      </w:r>
      <w:r>
        <w:rPr>
          <w:rFonts w:ascii="Open Sans" w:hAnsi="Open Sans"/>
        </w:rPr>
        <w:t>om</w:t>
      </w:r>
    </w:p>
    <w:p w:rsidR="006244A1" w:rsidRDefault="006244A1" w:rsidP="00CB0BBD">
      <w:pPr>
        <w:pStyle w:val="Bulleted"/>
        <w:numPr>
          <w:ilvl w:val="0"/>
          <w:numId w:val="45"/>
        </w:numPr>
      </w:pPr>
      <w:r>
        <w:rPr>
          <w:rFonts w:ascii="Open Sans" w:hAnsi="Open Sans"/>
        </w:rPr>
        <w:t xml:space="preserve">Matematika: Brojevi – Izučavanje brojeva po drugim bazama. Predstavljanje brojeva u zapisu po bazi dva. </w:t>
      </w:r>
    </w:p>
    <w:p w:rsidR="006244A1" w:rsidRDefault="006244A1" w:rsidP="00CB0BBD">
      <w:pPr>
        <w:pStyle w:val="Bulleted"/>
        <w:numPr>
          <w:ilvl w:val="0"/>
          <w:numId w:val="45"/>
        </w:numPr>
      </w:pPr>
      <w:r>
        <w:rPr>
          <w:rFonts w:ascii="Open Sans" w:hAnsi="Open Sans"/>
        </w:rPr>
        <w:t>Matematika: Algebra – Nastaviti dati sekvencijalni (nizovni) uzorak, i opisati riječima pravilo za taj uzorak. Uzorci i veze za stepena broja dva.</w:t>
      </w:r>
    </w:p>
    <w:p w:rsidR="006244A1" w:rsidRDefault="006244A1" w:rsidP="006244A1">
      <w:pPr>
        <w:pStyle w:val="Heading6"/>
      </w:pPr>
      <w:r>
        <w:rPr>
          <w:rFonts w:ascii="Open Sans" w:hAnsi="Open Sans"/>
        </w:rPr>
        <w:t>Vještine</w:t>
      </w:r>
    </w:p>
    <w:p w:rsidR="006244A1" w:rsidRDefault="006244A1" w:rsidP="00CB0BBD">
      <w:pPr>
        <w:pStyle w:val="Bulleted"/>
        <w:numPr>
          <w:ilvl w:val="0"/>
          <w:numId w:val="45"/>
        </w:numPr>
      </w:pPr>
      <w:r>
        <w:rPr>
          <w:rFonts w:ascii="Open Sans" w:hAnsi="Open Sans"/>
        </w:rPr>
        <w:t xml:space="preserve">Prebrojavanje </w:t>
      </w:r>
    </w:p>
    <w:p w:rsidR="006244A1" w:rsidRDefault="006244A1" w:rsidP="00CB0BBD">
      <w:pPr>
        <w:pStyle w:val="Bulleted"/>
        <w:numPr>
          <w:ilvl w:val="0"/>
          <w:numId w:val="45"/>
        </w:numPr>
      </w:pPr>
      <w:r>
        <w:rPr>
          <w:rFonts w:ascii="Open Sans" w:hAnsi="Open Sans"/>
        </w:rPr>
        <w:t xml:space="preserve">Uparivanje </w:t>
      </w:r>
    </w:p>
    <w:p w:rsidR="006244A1" w:rsidRDefault="006244A1" w:rsidP="00CB0BBD">
      <w:pPr>
        <w:pStyle w:val="Bulleted"/>
        <w:numPr>
          <w:ilvl w:val="0"/>
          <w:numId w:val="45"/>
        </w:numPr>
      </w:pPr>
      <w:r>
        <w:rPr>
          <w:rFonts w:ascii="Open Sans" w:hAnsi="Open Sans"/>
        </w:rPr>
        <w:t>Sekvenciranje</w:t>
      </w:r>
    </w:p>
    <w:p w:rsidR="006244A1" w:rsidRPr="00736BEA" w:rsidRDefault="00736BEA" w:rsidP="006244A1">
      <w:pPr>
        <w:pStyle w:val="Heading6"/>
        <w:rPr>
          <w:lang w:val="en-US"/>
        </w:rPr>
      </w:pPr>
      <w:r>
        <w:rPr>
          <w:rFonts w:ascii="Open Sans" w:hAnsi="Open Sans"/>
        </w:rPr>
        <w:t>Dobna</w:t>
      </w:r>
      <w:r>
        <w:rPr>
          <w:rFonts w:ascii="Open Sans" w:hAnsi="Open Sans"/>
          <w:lang w:val="en-US"/>
        </w:rPr>
        <w:t>/Starosna grupa</w:t>
      </w:r>
    </w:p>
    <w:p w:rsidR="006244A1" w:rsidRDefault="006244A1" w:rsidP="00CB0BBD">
      <w:pPr>
        <w:pStyle w:val="Bulleted"/>
        <w:numPr>
          <w:ilvl w:val="0"/>
          <w:numId w:val="45"/>
        </w:numPr>
      </w:pPr>
      <w:r>
        <w:rPr>
          <w:rFonts w:ascii="Open Sans" w:hAnsi="Open Sans"/>
        </w:rPr>
        <w:t>6 godina i stariji</w:t>
      </w:r>
    </w:p>
    <w:p w:rsidR="006244A1" w:rsidRDefault="006244A1" w:rsidP="006244A1">
      <w:pPr>
        <w:pStyle w:val="Heading6"/>
        <w:rPr>
          <w:rFonts w:ascii="Open Sans" w:hAnsi="Open Sans"/>
        </w:rPr>
      </w:pPr>
      <w:r>
        <w:rPr>
          <w:rFonts w:ascii="Open Sans" w:hAnsi="Open Sans"/>
        </w:rPr>
        <w:t>Materijal</w:t>
      </w:r>
    </w:p>
    <w:p w:rsidR="006244A1" w:rsidRDefault="006244A1" w:rsidP="00CB0BBD">
      <w:pPr>
        <w:pStyle w:val="Bulleted"/>
        <w:numPr>
          <w:ilvl w:val="0"/>
          <w:numId w:val="45"/>
        </w:numPr>
        <w:spacing w:after="60"/>
        <w:ind w:left="925" w:hanging="386"/>
      </w:pPr>
      <w:r>
        <w:rPr>
          <w:rFonts w:ascii="Open Sans" w:hAnsi="Open Sans"/>
        </w:rPr>
        <w:t xml:space="preserve">Trebaćete napraviti skup od pet binarnih karata (pogledati na stranici </w:t>
      </w:r>
      <w:r>
        <w:rPr>
          <w:rFonts w:ascii="Open Sans" w:hAnsi="Open Sans"/>
        </w:rPr>
        <w:fldChar w:fldCharType="begin"/>
      </w:r>
      <w:r>
        <w:instrText>PAGEREF Master_Binary \h</w:instrText>
      </w:r>
      <w:r>
        <w:rPr>
          <w:rFonts w:ascii="Open Sans" w:hAnsi="Open Sans"/>
        </w:rPr>
      </w:r>
      <w:r>
        <w:fldChar w:fldCharType="separate"/>
      </w:r>
      <w:r w:rsidR="00434D44">
        <w:rPr>
          <w:noProof/>
        </w:rPr>
        <w:t>7</w:t>
      </w:r>
      <w:r>
        <w:fldChar w:fldCharType="end"/>
      </w:r>
      <w:r>
        <w:rPr>
          <w:rFonts w:ascii="Open Sans" w:hAnsi="Open Sans"/>
        </w:rPr>
        <w:t>) za demonstraciju aktivnosti.</w:t>
      </w:r>
      <w:r>
        <w:rPr>
          <w:rFonts w:ascii="Open Sans" w:hAnsi="Open Sans"/>
        </w:rPr>
        <w:br/>
        <w:t>A4 stranica sa smiley naljepnicama može dobro poslužiti.</w:t>
      </w:r>
    </w:p>
    <w:p w:rsidR="006244A1" w:rsidRDefault="006244A1" w:rsidP="006244A1">
      <w:pPr>
        <w:pStyle w:val="BodyTextIndent"/>
        <w:spacing w:after="0"/>
      </w:pPr>
      <w:r>
        <w:rPr>
          <w:rFonts w:ascii="Open Sans" w:hAnsi="Open Sans"/>
        </w:rPr>
        <w:t>Svaki učenik treba da ima:</w:t>
      </w:r>
    </w:p>
    <w:p w:rsidR="006244A1" w:rsidRDefault="006244A1" w:rsidP="00CB0BBD">
      <w:pPr>
        <w:pStyle w:val="Bulleted"/>
        <w:numPr>
          <w:ilvl w:val="0"/>
          <w:numId w:val="45"/>
        </w:numPr>
      </w:pPr>
      <w:r>
        <w:rPr>
          <w:rFonts w:ascii="Open Sans" w:hAnsi="Open Sans"/>
        </w:rPr>
        <w:t>Skup od pet karata.</w:t>
      </w:r>
      <w:r>
        <w:rPr>
          <w:rFonts w:ascii="Open Sans" w:hAnsi="Open Sans"/>
        </w:rPr>
        <w:br/>
        <w:t xml:space="preserve">Copy Photocopy Master: Binarni brojevi (stranica </w:t>
      </w:r>
      <w:r>
        <w:rPr>
          <w:rFonts w:ascii="Open Sans" w:hAnsi="Open Sans"/>
        </w:rPr>
        <w:fldChar w:fldCharType="begin"/>
      </w:r>
      <w:r>
        <w:instrText>PAGEREF Master_Binary \h</w:instrText>
      </w:r>
      <w:r>
        <w:rPr>
          <w:rFonts w:ascii="Open Sans" w:hAnsi="Open Sans"/>
        </w:rPr>
      </w:r>
      <w:r>
        <w:fldChar w:fldCharType="separate"/>
      </w:r>
      <w:r w:rsidR="00434D44">
        <w:rPr>
          <w:noProof/>
        </w:rPr>
        <w:t>7</w:t>
      </w:r>
      <w:r>
        <w:fldChar w:fldCharType="end"/>
      </w:r>
      <w:r>
        <w:rPr>
          <w:rFonts w:ascii="Open Sans" w:hAnsi="Open Sans"/>
        </w:rPr>
        <w:t>) na kartonu, i izrezani.</w:t>
      </w:r>
    </w:p>
    <w:p w:rsidR="006244A1" w:rsidRDefault="006244A1" w:rsidP="00CB0BBD">
      <w:pPr>
        <w:pStyle w:val="Bulleted"/>
        <w:numPr>
          <w:ilvl w:val="0"/>
          <w:numId w:val="45"/>
        </w:numPr>
        <w:spacing w:after="60"/>
        <w:ind w:left="925" w:hanging="386"/>
      </w:pPr>
      <w:r>
        <w:rPr>
          <w:rFonts w:ascii="Open Sans" w:hAnsi="Open Sans"/>
        </w:rPr>
        <w:t xml:space="preserve">List za Aktivnost: Binarni brojevi (stranica </w:t>
      </w:r>
      <w:r>
        <w:rPr>
          <w:rFonts w:ascii="Open Sans" w:hAnsi="Open Sans"/>
        </w:rPr>
        <w:fldChar w:fldCharType="begin"/>
      </w:r>
      <w:r>
        <w:instrText>PAGEREF Worksheet_Binary \h</w:instrText>
      </w:r>
      <w:r>
        <w:rPr>
          <w:rFonts w:ascii="Open Sans" w:hAnsi="Open Sans"/>
        </w:rPr>
      </w:r>
      <w:r>
        <w:fldChar w:fldCharType="separate"/>
      </w:r>
      <w:r w:rsidR="00434D44">
        <w:rPr>
          <w:noProof/>
        </w:rPr>
        <w:t>6</w:t>
      </w:r>
      <w:r>
        <w:fldChar w:fldCharType="end"/>
      </w:r>
      <w:r>
        <w:rPr>
          <w:rFonts w:ascii="Open Sans" w:hAnsi="Open Sans"/>
        </w:rPr>
        <w:t>)</w:t>
      </w:r>
    </w:p>
    <w:p w:rsidR="006244A1" w:rsidRDefault="006244A1" w:rsidP="006244A1">
      <w:pPr>
        <w:pStyle w:val="BodyTextIndent"/>
        <w:spacing w:after="0"/>
      </w:pPr>
      <w:r>
        <w:rPr>
          <w:rFonts w:ascii="Open Sans" w:hAnsi="Open Sans"/>
        </w:rPr>
        <w:t>Postoje i dodatne aktivnosti za koje će svaki učenik trebati:</w:t>
      </w:r>
    </w:p>
    <w:p w:rsidR="006244A1" w:rsidRDefault="006244A1" w:rsidP="00CB0BBD">
      <w:pPr>
        <w:pStyle w:val="Bulleted"/>
        <w:numPr>
          <w:ilvl w:val="0"/>
          <w:numId w:val="45"/>
        </w:numPr>
      </w:pPr>
      <w:r>
        <w:rPr>
          <w:rFonts w:ascii="Open Sans" w:hAnsi="Open Sans"/>
        </w:rPr>
        <w:t xml:space="preserve">List za Aktivnost: Rad sa binarnim brojevima (stranica </w:t>
      </w:r>
      <w:r>
        <w:rPr>
          <w:rFonts w:ascii="Open Sans" w:hAnsi="Open Sans"/>
        </w:rPr>
        <w:fldChar w:fldCharType="begin"/>
      </w:r>
      <w:r>
        <w:instrText>PAGEREF Worksheet_WorkBinary \h</w:instrText>
      </w:r>
      <w:r>
        <w:rPr>
          <w:rFonts w:ascii="Open Sans" w:hAnsi="Open Sans"/>
        </w:rPr>
      </w:r>
      <w:r>
        <w:fldChar w:fldCharType="separate"/>
      </w:r>
      <w:r w:rsidR="00434D44">
        <w:rPr>
          <w:noProof/>
        </w:rPr>
        <w:t>8</w:t>
      </w:r>
      <w:r>
        <w:fldChar w:fldCharType="end"/>
      </w:r>
      <w:r>
        <w:rPr>
          <w:rFonts w:ascii="Open Sans" w:hAnsi="Open Sans"/>
        </w:rPr>
        <w:t>)</w:t>
      </w:r>
    </w:p>
    <w:p w:rsidR="006244A1" w:rsidRDefault="006244A1" w:rsidP="00CB0BBD">
      <w:pPr>
        <w:pStyle w:val="Bulleted"/>
        <w:numPr>
          <w:ilvl w:val="0"/>
          <w:numId w:val="45"/>
        </w:numPr>
      </w:pPr>
      <w:r>
        <w:rPr>
          <w:rFonts w:ascii="Open Sans" w:hAnsi="Open Sans"/>
        </w:rPr>
        <w:t xml:space="preserve">List za Aktivnost: Slanje tajnih poruka (stranica </w:t>
      </w:r>
      <w:r>
        <w:rPr>
          <w:rFonts w:ascii="Open Sans" w:hAnsi="Open Sans"/>
        </w:rPr>
        <w:fldChar w:fldCharType="begin"/>
      </w:r>
      <w:r>
        <w:instrText>PAGEREF Worksheet_Secret \h</w:instrText>
      </w:r>
      <w:r>
        <w:rPr>
          <w:rFonts w:ascii="Open Sans" w:hAnsi="Open Sans"/>
        </w:rPr>
      </w:r>
      <w:r>
        <w:fldChar w:fldCharType="separate"/>
      </w:r>
      <w:r w:rsidR="00434D44">
        <w:rPr>
          <w:noProof/>
        </w:rPr>
        <w:t>9</w:t>
      </w:r>
      <w:r>
        <w:fldChar w:fldCharType="end"/>
      </w:r>
      <w:r>
        <w:rPr>
          <w:rFonts w:ascii="Open Sans" w:hAnsi="Open Sans"/>
        </w:rPr>
        <w:t>)</w:t>
      </w:r>
    </w:p>
    <w:p w:rsidR="006244A1" w:rsidRDefault="006244A1" w:rsidP="00CB0BBD">
      <w:pPr>
        <w:pStyle w:val="Bulleted"/>
        <w:numPr>
          <w:ilvl w:val="0"/>
          <w:numId w:val="45"/>
        </w:numPr>
      </w:pPr>
      <w:r>
        <w:rPr>
          <w:rFonts w:ascii="Open Sans" w:hAnsi="Open Sans"/>
        </w:rPr>
        <w:t>List za Aktivnost: Email i modemi (</w:t>
      </w:r>
      <w:bookmarkStart w:id="17" w:name="__DdeLink__10354_1467724987"/>
      <w:r>
        <w:rPr>
          <w:rFonts w:ascii="Open Sans" w:hAnsi="Open Sans"/>
        </w:rPr>
        <w:t>stranica</w:t>
      </w:r>
      <w:bookmarkEnd w:id="17"/>
      <w:r>
        <w:rPr>
          <w:rFonts w:ascii="Open Sans" w:hAnsi="Open Sans"/>
        </w:rPr>
        <w:t xml:space="preserve"> </w:t>
      </w:r>
      <w:r>
        <w:rPr>
          <w:rFonts w:ascii="Open Sans" w:hAnsi="Open Sans"/>
        </w:rPr>
        <w:fldChar w:fldCharType="begin"/>
      </w:r>
      <w:r>
        <w:instrText>PAGEREF Worksheet_Fax \h</w:instrText>
      </w:r>
      <w:r>
        <w:rPr>
          <w:rFonts w:ascii="Open Sans" w:hAnsi="Open Sans"/>
        </w:rPr>
      </w:r>
      <w:r>
        <w:fldChar w:fldCharType="separate"/>
      </w:r>
      <w:r w:rsidR="00434D44">
        <w:rPr>
          <w:noProof/>
        </w:rPr>
        <w:t>10</w:t>
      </w:r>
      <w:r>
        <w:fldChar w:fldCharType="end"/>
      </w:r>
      <w:r>
        <w:rPr>
          <w:rFonts w:ascii="Open Sans" w:hAnsi="Open Sans"/>
        </w:rPr>
        <w:t>)</w:t>
      </w:r>
    </w:p>
    <w:p w:rsidR="006244A1" w:rsidRDefault="006244A1" w:rsidP="00CB0BBD">
      <w:pPr>
        <w:pStyle w:val="Bulleted"/>
        <w:numPr>
          <w:ilvl w:val="0"/>
          <w:numId w:val="45"/>
        </w:numPr>
      </w:pPr>
      <w:r>
        <w:rPr>
          <w:rFonts w:ascii="Open Sans" w:hAnsi="Open Sans"/>
        </w:rPr>
        <w:t xml:space="preserve">List za Aktivnost: Brojanje brojeva većih od 31 (stranica </w:t>
      </w:r>
      <w:r>
        <w:rPr>
          <w:rFonts w:ascii="Open Sans" w:hAnsi="Open Sans"/>
        </w:rPr>
        <w:fldChar w:fldCharType="begin"/>
      </w:r>
      <w:r>
        <w:instrText>PAGEREF Worksheet_Count \h</w:instrText>
      </w:r>
      <w:r>
        <w:rPr>
          <w:rFonts w:ascii="Open Sans" w:hAnsi="Open Sans"/>
        </w:rPr>
      </w:r>
      <w:r>
        <w:fldChar w:fldCharType="separate"/>
      </w:r>
      <w:r w:rsidR="00434D44">
        <w:rPr>
          <w:noProof/>
        </w:rPr>
        <w:t>11</w:t>
      </w:r>
      <w:r>
        <w:fldChar w:fldCharType="end"/>
      </w:r>
      <w:r>
        <w:rPr>
          <w:rFonts w:ascii="Open Sans" w:hAnsi="Open Sans"/>
        </w:rPr>
        <w:t>)</w:t>
      </w:r>
    </w:p>
    <w:p w:rsidR="006244A1" w:rsidRDefault="006244A1" w:rsidP="00CB0BBD">
      <w:pPr>
        <w:pStyle w:val="Bulleted"/>
        <w:numPr>
          <w:ilvl w:val="0"/>
          <w:numId w:val="45"/>
        </w:numPr>
      </w:pPr>
      <w:r>
        <w:rPr>
          <w:rFonts w:ascii="Open Sans" w:hAnsi="Open Sans"/>
        </w:rPr>
        <w:t xml:space="preserve">List za Aktivnost: Više o binarnim brojevima (stranica </w:t>
      </w:r>
      <w:r>
        <w:rPr>
          <w:rFonts w:ascii="Open Sans" w:hAnsi="Open Sans"/>
        </w:rPr>
        <w:fldChar w:fldCharType="begin"/>
      </w:r>
      <w:r>
        <w:instrText>PAGEREF Worksheet_MoreBinary \h</w:instrText>
      </w:r>
      <w:r>
        <w:rPr>
          <w:rFonts w:ascii="Open Sans" w:hAnsi="Open Sans"/>
        </w:rPr>
      </w:r>
      <w:r>
        <w:fldChar w:fldCharType="separate"/>
      </w:r>
      <w:r w:rsidR="00434D44">
        <w:rPr>
          <w:noProof/>
        </w:rPr>
        <w:t>12</w:t>
      </w:r>
      <w:r>
        <w:fldChar w:fldCharType="end"/>
      </w:r>
      <w:r>
        <w:rPr>
          <w:rFonts w:ascii="Open Sans" w:hAnsi="Open Sans"/>
        </w:rPr>
        <w:t>)</w:t>
      </w:r>
    </w:p>
    <w:p w:rsidR="00CF14BE" w:rsidRPr="00673612" w:rsidRDefault="00CF14BE" w:rsidP="006244A1">
      <w:pPr>
        <w:pStyle w:val="Bulleted"/>
        <w:numPr>
          <w:ilvl w:val="0"/>
          <w:numId w:val="0"/>
        </w:numPr>
        <w:ind w:left="924"/>
        <w:rPr>
          <w:rFonts w:ascii="Open Sans" w:hAnsi="Open Sans"/>
        </w:rPr>
      </w:pPr>
    </w:p>
    <w:p w:rsidR="00CF14BE" w:rsidRPr="00673612" w:rsidRDefault="00CF14BE" w:rsidP="006244A1">
      <w:pPr>
        <w:pStyle w:val="Bulleted"/>
        <w:numPr>
          <w:ilvl w:val="0"/>
          <w:numId w:val="0"/>
        </w:numPr>
        <w:ind w:left="539"/>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 </w:t>
      </w:r>
    </w:p>
    <w:p w:rsidR="00906DCD" w:rsidRDefault="00906DCD" w:rsidP="00906DCD">
      <w:pPr>
        <w:pStyle w:val="Heading6"/>
      </w:pPr>
      <w:r>
        <w:rPr>
          <w:rFonts w:ascii="Open Sans" w:hAnsi="Open Sans"/>
        </w:rPr>
        <w:lastRenderedPageBreak/>
        <w:t>Uvod</w:t>
      </w:r>
    </w:p>
    <w:p w:rsidR="00906DCD" w:rsidRDefault="00906DCD" w:rsidP="00906DCD">
      <w:r>
        <w:rPr>
          <w:rFonts w:ascii="Open Sans" w:hAnsi="Open Sans"/>
        </w:rPr>
        <w:t>Prije nego što date zadaćnicu sa strane 7 biće korisno da pokažete cijeloj grupi učenika osnovne principe aktivnosti.</w:t>
      </w:r>
    </w:p>
    <w:p w:rsidR="00906DCD" w:rsidRDefault="00906DCD" w:rsidP="00906DCD">
      <w:r>
        <w:rPr>
          <w:rFonts w:ascii="Open Sans" w:hAnsi="Open Sans"/>
        </w:rPr>
        <w:t>Za ovu aktivnost će vam trebati pet karata, kao što je prikazano ovdje dolje, sa tačkicama sa jedne strane i potpuno praznom drugom stranom. Izaberite pet učenika koji će držati karte za pokazivanje i koji će stajati ispred cijelog razreda. Karte treba da budu u sljedećem redoslijedu:</w:t>
      </w:r>
    </w:p>
    <w:p w:rsidR="00906DCD" w:rsidRDefault="00906DCD">
      <w:pPr>
        <w:rPr>
          <w:rFonts w:ascii="Open Sans" w:hAnsi="Open Sans"/>
          <w:sz w:val="24"/>
        </w:rPr>
      </w:pPr>
    </w:p>
    <w:p w:rsidR="00CF14BE" w:rsidRPr="00673612" w:rsidRDefault="008B61D4">
      <w:pPr>
        <w:rPr>
          <w:rFonts w:ascii="Open Sans" w:hAnsi="Open Sans"/>
          <w:sz w:val="24"/>
        </w:rPr>
      </w:pPr>
      <w:r>
        <w:rPr>
          <w:rFonts w:ascii="Open Sans" w:hAnsi="Open Sans"/>
          <w:noProof/>
          <w:sz w:val="24"/>
          <w:lang w:val="en-US"/>
        </w:rPr>
        <w:drawing>
          <wp:inline distT="0" distB="0" distL="0" distR="0" wp14:anchorId="77915FBC" wp14:editId="40B4527B">
            <wp:extent cx="2729230" cy="757555"/>
            <wp:effectExtent l="0" t="0" r="0" b="4445"/>
            <wp:docPr id="475" name="Picture 5" descr="Binary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Card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9230" cy="757555"/>
                    </a:xfrm>
                    <a:prstGeom prst="rect">
                      <a:avLst/>
                    </a:prstGeom>
                    <a:noFill/>
                    <a:ln>
                      <a:noFill/>
                    </a:ln>
                  </pic:spPr>
                </pic:pic>
              </a:graphicData>
            </a:graphic>
          </wp:inline>
        </w:drawing>
      </w:r>
    </w:p>
    <w:p w:rsidR="00906DCD" w:rsidRDefault="00906DCD" w:rsidP="00906DCD">
      <w:pPr>
        <w:pStyle w:val="Heading6"/>
      </w:pPr>
      <w:r>
        <w:rPr>
          <w:rFonts w:ascii="Open Sans" w:hAnsi="Open Sans"/>
        </w:rPr>
        <w:t>Diskusija</w:t>
      </w:r>
    </w:p>
    <w:p w:rsidR="00906DCD" w:rsidRDefault="00906DCD" w:rsidP="00906DCD">
      <w:r>
        <w:rPr>
          <w:rFonts w:ascii="Open Sans" w:hAnsi="Open Sans"/>
        </w:rPr>
        <w:t>Dok dijelite karte (počevši od onih sa desna na lijevo), provjerite da li učenici mogu pogoditi koliko tačkica ima na sljedećoj karti. Šta ste primjetili vezano za broj tačkica na kartama? (Svaka karta ima dva puta više tačkica nego karta sa njene desne strane.)</w:t>
      </w:r>
    </w:p>
    <w:p w:rsidR="00906DCD" w:rsidRDefault="00906DCD" w:rsidP="00906DCD">
      <w:r>
        <w:rPr>
          <w:rFonts w:ascii="Open Sans" w:hAnsi="Open Sans"/>
        </w:rPr>
        <w:t>Koliko tačkica će imati sljedeća karta ukoliko nastavimo niz prema lijevo? (32) A sljedeća…? (64)</w:t>
      </w:r>
    </w:p>
    <w:p w:rsidR="00906DCD" w:rsidRDefault="00906DCD" w:rsidP="00906DCD">
      <w:r>
        <w:rPr>
          <w:rFonts w:ascii="Open Sans" w:hAnsi="Open Sans"/>
        </w:rPr>
        <w:t>Možemo koristiti ove karte da predstavimo brojeve tako što ćemo neke okrenuti licem prema dolje (sakrivajući tačkice) i onda sabirati tačkice koje vidimo. Zatražite od učenika da pokažu 6 tačkica (karta sa 4 tačkice i karta sa 2 tačkice), pa onda 15 (8-, 4-, 2- i 1-tačkica karta), pa onda 21 (16, 4 i 1)… Jedino pravilo je da sadržaj svake karte mora biti ili potpuno vidljiv ili potpuno sakriven.</w:t>
      </w:r>
    </w:p>
    <w:p w:rsidR="00906DCD" w:rsidRDefault="00906DCD" w:rsidP="00906DCD">
      <w:r>
        <w:rPr>
          <w:rFonts w:ascii="Open Sans" w:hAnsi="Open Sans"/>
        </w:rPr>
        <w:t>Koji je najmanji broj mogućih tačaka? (Moguće je da ćete dobiti odgovor jedna tačkica ali pravi odgovor je nula).</w:t>
      </w:r>
    </w:p>
    <w:p w:rsidR="00906DCD" w:rsidRDefault="00906DCD" w:rsidP="00906DCD">
      <w:r>
        <w:rPr>
          <w:rFonts w:ascii="Open Sans" w:hAnsi="Open Sans"/>
        </w:rPr>
        <w:t xml:space="preserve">Sada probajte brojati počevši od nule koristeći karte. </w:t>
      </w:r>
    </w:p>
    <w:p w:rsidR="00906DCD" w:rsidRDefault="00906DCD" w:rsidP="00906DCD">
      <w:r>
        <w:rPr>
          <w:rFonts w:ascii="Open Sans" w:hAnsi="Open Sans"/>
        </w:rPr>
        <w:t>Cijeli preostali razred treba pažljivo posmatrati kako se karte mijenjaju kako bi pokušali razumjeti način na koji se karte okreću (svaka karta se okreće upola manje puta nego njena susjedna karta na desnoj strani). Možete probati isti zadatak sa nekoliko grupa uzastopno.</w:t>
      </w:r>
    </w:p>
    <w:p w:rsidR="00CF14BE" w:rsidRPr="00673612" w:rsidRDefault="00906DCD" w:rsidP="00906DCD">
      <w:pPr>
        <w:pStyle w:val="WorksheetNormal"/>
        <w:rPr>
          <w:rFonts w:ascii="Open Sans" w:hAnsi="Open Sans"/>
          <w:sz w:val="24"/>
        </w:rPr>
      </w:pPr>
      <w:r>
        <w:rPr>
          <w:rFonts w:ascii="Open Sans" w:hAnsi="Open Sans"/>
        </w:rPr>
        <w:t xml:space="preserve">Kada karta sa binarnim brojem </w:t>
      </w:r>
      <w:r>
        <w:rPr>
          <w:rFonts w:ascii="Open Sans" w:hAnsi="Open Sans"/>
          <w:b/>
          <w:bCs/>
        </w:rPr>
        <w:t>nije</w:t>
      </w:r>
      <w:r>
        <w:rPr>
          <w:rFonts w:ascii="Open Sans" w:hAnsi="Open Sans"/>
        </w:rPr>
        <w:t xml:space="preserve"> pokazanaWhen a binary number, onda je ona predstavljena nulom. Ovo je binarni brojni sistem.</w:t>
      </w:r>
      <w:r w:rsidR="008B61D4">
        <w:rPr>
          <w:rFonts w:ascii="Open Sans" w:hAnsi="Open Sans"/>
          <w:noProof/>
          <w:lang w:val="en-US"/>
        </w:rPr>
        <w:drawing>
          <wp:inline distT="0" distB="0" distL="0" distR="0" wp14:anchorId="1F129F8B" wp14:editId="0D3AE94B">
            <wp:extent cx="3314700" cy="1000125"/>
            <wp:effectExtent l="0" t="0" r="12700" b="0"/>
            <wp:docPr id="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rsidR="00906DCD" w:rsidRDefault="00906DCD" w:rsidP="00906DCD">
      <w:r>
        <w:rPr>
          <w:rFonts w:ascii="Open Sans" w:hAnsi="Open Sans"/>
        </w:rPr>
        <w:t>Zatražite od učenika da naprave broj 01001. Koji je to broj u decimalnom brojnom sistemu? (9) Kako bi predstavili 17 u binarnom brojnom sistemu? (10001)</w:t>
      </w:r>
    </w:p>
    <w:p w:rsidR="00906DCD" w:rsidRDefault="00906DCD" w:rsidP="00906DCD">
      <w:r>
        <w:rPr>
          <w:rFonts w:ascii="Open Sans" w:hAnsi="Open Sans"/>
        </w:rPr>
        <w:lastRenderedPageBreak/>
        <w:t>Pokušajte sa nekolik drugih brojeva prije nego se uvjerite da su učenici razumjeli cijeli koncept.</w:t>
      </w:r>
    </w:p>
    <w:p w:rsidR="00CF14BE" w:rsidRPr="00673612" w:rsidRDefault="00906DCD">
      <w:pPr>
        <w:rPr>
          <w:rFonts w:ascii="Open Sans" w:hAnsi="Open Sans"/>
        </w:rPr>
        <w:sectPr w:rsidR="00CF14BE" w:rsidRPr="00673612">
          <w:footerReference w:type="even" r:id="rId24"/>
          <w:footerReference w:type="default" r:id="rId25"/>
          <w:pgSz w:w="11906" w:h="16838"/>
          <w:pgMar w:top="1418" w:right="1701" w:bottom="1985" w:left="1701" w:header="709" w:footer="1134" w:gutter="0"/>
          <w:cols w:space="708"/>
          <w:docGrid w:linePitch="360"/>
        </w:sectPr>
      </w:pPr>
      <w:r>
        <w:rPr>
          <w:rFonts w:ascii="Open Sans" w:hAnsi="Open Sans"/>
        </w:rPr>
        <w:t>Slijedi pet dodatnih aktivnosti koje služe da se utvrdi stečeno znanje. Učenici treba da urade što je moguće više ovih aktivnosti (u zavisnosti koliko vremena vam preostane).</w:t>
      </w:r>
    </w:p>
    <w:p w:rsidR="00906DCD" w:rsidRDefault="00915E14" w:rsidP="00906DCD">
      <w:pPr>
        <w:pStyle w:val="WorksheetTitle"/>
      </w:pPr>
      <w:bookmarkStart w:id="18" w:name="Worksheet_Binary"/>
      <w:bookmarkEnd w:id="18"/>
      <w:r>
        <w:rPr>
          <w:rFonts w:ascii="Open Sans" w:hAnsi="Open Sans"/>
        </w:rPr>
        <w:lastRenderedPageBreak/>
        <w:t xml:space="preserve">Radni </w:t>
      </w:r>
      <w:r w:rsidR="00906DCD">
        <w:rPr>
          <w:rFonts w:ascii="Open Sans" w:hAnsi="Open Sans"/>
        </w:rPr>
        <w:t>List za Aktivnost: Binarni Brojevi</w:t>
      </w:r>
    </w:p>
    <w:p w:rsidR="00906DCD" w:rsidRDefault="00906DCD" w:rsidP="00906DCD">
      <w:pPr>
        <w:pStyle w:val="Heading7"/>
      </w:pPr>
      <w:r>
        <w:rPr>
          <w:rFonts w:ascii="Open Sans" w:hAnsi="Open Sans"/>
        </w:rPr>
        <w:t>Naučiti kako računati</w:t>
      </w:r>
    </w:p>
    <w:p w:rsidR="00906DCD" w:rsidRPr="00442199" w:rsidRDefault="00906DCD" w:rsidP="00906DCD">
      <w:pPr>
        <w:pStyle w:val="WorksheetNormal"/>
        <w:rPr>
          <w:lang w:val="fr-CA"/>
        </w:rPr>
      </w:pPr>
      <w:r w:rsidRPr="00442199">
        <w:rPr>
          <w:rFonts w:ascii="Open Sans" w:hAnsi="Open Sans"/>
          <w:lang w:val="fr-CA"/>
        </w:rPr>
        <w:t>Znači vi mislite da znate kako račuanti? Dobro, ali evo ovdje jedan drugi, novi način računanja!</w:t>
      </w:r>
    </w:p>
    <w:p w:rsidR="00906DCD" w:rsidRPr="00442199" w:rsidRDefault="00906DCD" w:rsidP="00906DCD">
      <w:pPr>
        <w:pStyle w:val="WorksheetNormal"/>
        <w:rPr>
          <w:lang w:val="fr-CA"/>
        </w:rPr>
      </w:pPr>
      <w:r w:rsidRPr="00442199">
        <w:rPr>
          <w:rFonts w:ascii="Open Sans" w:hAnsi="Open Sans"/>
          <w:lang w:val="fr-CA"/>
        </w:rPr>
        <w:t>Da li ste znali da računari koriste samo nule i jedinice? Sve što vidite ili čujeta na nekom računaru – riječi, slike, brojevi, filmovi pa čak i zvukovi su sačuvani u računaru koristeći samo ova dva znaka, nula i jedan! Ove aktivnosti će vas naučiti kako poslati tajne poruke vašim prijateljima koristeći tačno isti metod koji koriste i računari.</w:t>
      </w:r>
    </w:p>
    <w:p w:rsidR="00906DCD" w:rsidRPr="00442199" w:rsidRDefault="00906DCD" w:rsidP="00906DCD">
      <w:pPr>
        <w:pStyle w:val="Heading7"/>
        <w:rPr>
          <w:lang w:val="fr-CA"/>
        </w:rPr>
      </w:pPr>
      <w:r w:rsidRPr="00442199">
        <w:rPr>
          <w:rFonts w:ascii="Open Sans" w:hAnsi="Open Sans"/>
          <w:lang w:val="fr-CA"/>
        </w:rPr>
        <w:t>Uputstva</w:t>
      </w:r>
    </w:p>
    <w:p w:rsidR="00906DCD" w:rsidRPr="00442199" w:rsidRDefault="00906DCD" w:rsidP="00906DCD">
      <w:pPr>
        <w:pStyle w:val="WorksheetNormal"/>
        <w:rPr>
          <w:lang w:val="fr-CA"/>
        </w:rPr>
      </w:pPr>
      <w:r w:rsidRPr="00442199">
        <w:rPr>
          <w:rFonts w:ascii="Open Sans" w:hAnsi="Open Sans"/>
          <w:lang w:val="fr-CA"/>
        </w:rPr>
        <w:t>Napravite i isjecite karte od papira i posložite ih na sto tako da je karta sa 16 tačaka sa lijeve strane (kao što je prikazano ovdje na slici):</w:t>
      </w:r>
    </w:p>
    <w:p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287F4EDF" wp14:editId="1684CF64">
            <wp:extent cx="3415030" cy="1357630"/>
            <wp:effectExtent l="0" t="0" r="0" b="0"/>
            <wp:docPr id="473" name="Picture 7" descr="BinaryCar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Card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5030" cy="1357630"/>
                    </a:xfrm>
                    <a:prstGeom prst="rect">
                      <a:avLst/>
                    </a:prstGeom>
                    <a:noFill/>
                    <a:ln>
                      <a:noFill/>
                    </a:ln>
                  </pic:spPr>
                </pic:pic>
              </a:graphicData>
            </a:graphic>
          </wp:inline>
        </w:drawing>
      </w:r>
    </w:p>
    <w:p w:rsidR="00906DCD" w:rsidRPr="00906DCD" w:rsidRDefault="00906DCD" w:rsidP="00906DCD">
      <w:pPr>
        <w:pStyle w:val="WorksheetNormal"/>
      </w:pPr>
      <w:r w:rsidRPr="00906DCD">
        <w:rPr>
          <w:rFonts w:ascii="Open Sans" w:hAnsi="Open Sans"/>
        </w:rPr>
        <w:t>Uvjerite se da su karte poredane upravo kao na slici, u istom redoslijedu.</w:t>
      </w:r>
    </w:p>
    <w:p w:rsidR="00906DCD" w:rsidRPr="00906DCD" w:rsidRDefault="00906DCD" w:rsidP="00906DCD">
      <w:pPr>
        <w:pStyle w:val="WorksheetNormal"/>
      </w:pPr>
      <w:r w:rsidRPr="00906DCD">
        <w:rPr>
          <w:rFonts w:ascii="Open Sans" w:hAnsi="Open Sans"/>
        </w:rPr>
        <w:t>Sada okrenite karte tako da vidimo ukupno 5 tačaka kao što pokazuje slika—i pri tome pažljivo čuvajte isti redoslijed karata!</w:t>
      </w:r>
    </w:p>
    <w:p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37017D68" wp14:editId="1B0104AA">
            <wp:extent cx="3400425" cy="1357630"/>
            <wp:effectExtent l="0" t="0" r="3175" b="0"/>
            <wp:docPr id="472" name="Picture 8" descr="BinaryCar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naryCards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0425" cy="1357630"/>
                    </a:xfrm>
                    <a:prstGeom prst="rect">
                      <a:avLst/>
                    </a:prstGeom>
                    <a:noFill/>
                    <a:ln>
                      <a:noFill/>
                    </a:ln>
                  </pic:spPr>
                </pic:pic>
              </a:graphicData>
            </a:graphic>
          </wp:inline>
        </w:drawing>
      </w:r>
    </w:p>
    <w:p w:rsidR="00906DCD" w:rsidRDefault="00906DCD" w:rsidP="00906DCD">
      <w:pPr>
        <w:pStyle w:val="WorksheetNormal"/>
      </w:pPr>
      <w:r>
        <w:rPr>
          <w:rFonts w:ascii="Open Sans" w:hAnsi="Open Sans"/>
        </w:rPr>
        <w:t>Sada razmislite kako bi dobili 3, 12, 19. Da li postoji više od jednog načina da se dobije neki od brojeva? Koji je najveći broj koji možete dobiti pomoću ovih karata? Koji je najmanji broj? Da li postoji neki broj izmedju najmanjeg i najvećeg broja koji ne možete prikazati pomoću karata sa tačkicama?</w:t>
      </w:r>
    </w:p>
    <w:p w:rsidR="00906DCD" w:rsidRDefault="00906DCD" w:rsidP="00906DCD">
      <w:pPr>
        <w:pStyle w:val="ExtraforExperts"/>
        <w:sectPr w:rsidR="00906DCD">
          <w:footerReference w:type="even" r:id="rId28"/>
          <w:footerReference w:type="default" r:id="rId29"/>
          <w:pgSz w:w="11906" w:h="16838"/>
          <w:pgMar w:top="1418" w:right="1701" w:bottom="1985" w:left="1701" w:header="0" w:footer="1134" w:gutter="0"/>
          <w:cols w:space="720"/>
          <w:formProt w:val="0"/>
          <w:docGrid w:linePitch="360" w:charSpace="-2049"/>
        </w:sectPr>
      </w:pPr>
      <w:r>
        <w:rPr>
          <w:rFonts w:ascii="Open Sans" w:hAnsi="Open Sans"/>
        </w:rPr>
        <w:t>Ekstra za Eksperte:</w:t>
      </w:r>
      <w:r>
        <w:rPr>
          <w:rFonts w:ascii="Open Sans" w:hAnsi="Open Sans"/>
          <w:b w:val="0"/>
        </w:rPr>
        <w:t xml:space="preserve"> Pokušajte dobiti brojeve 1, 2, 3, 4 u tom redoslijedu. Možete li naći neku logičnu i jasnu metodu za okretanje karata tako da broj veći za jedan?</w:t>
      </w:r>
    </w:p>
    <w:bookmarkStart w:id="19" w:name="Master_Binary"/>
    <w:bookmarkEnd w:id="19"/>
    <w:p w:rsidR="00906DCD" w:rsidRDefault="008B61D4" w:rsidP="00906DCD">
      <w:pPr>
        <w:pStyle w:val="PhotocopyMaster"/>
        <w:sectPr w:rsidR="00906DCD">
          <w:footerReference w:type="even" r:id="rId30"/>
          <w:footerReference w:type="default" r:id="rId31"/>
          <w:pgSz w:w="11906" w:h="16838"/>
          <w:pgMar w:top="1418" w:right="1701" w:bottom="1985" w:left="1701" w:header="0" w:footer="1134" w:gutter="0"/>
          <w:cols w:space="720"/>
          <w:formProt w:val="0"/>
          <w:docGrid w:linePitch="360" w:charSpace="-2049"/>
        </w:sectPr>
      </w:pPr>
      <w:r>
        <w:rPr>
          <w:rFonts w:ascii="Open Sans" w:hAnsi="Open Sans"/>
          <w:noProof/>
          <w:lang w:val="en-US"/>
        </w:rPr>
        <w:lastRenderedPageBreak/>
        <mc:AlternateContent>
          <mc:Choice Requires="wpg">
            <w:drawing>
              <wp:anchor distT="0" distB="0" distL="114300" distR="114300" simplePos="0" relativeHeight="251665408" behindDoc="0" locked="0" layoutInCell="1" allowOverlap="1" wp14:anchorId="4F34C1B1" wp14:editId="573C91A2">
                <wp:simplePos x="0" y="0"/>
                <wp:positionH relativeFrom="column">
                  <wp:posOffset>391160</wp:posOffset>
                </wp:positionH>
                <wp:positionV relativeFrom="paragraph">
                  <wp:posOffset>623570</wp:posOffset>
                </wp:positionV>
                <wp:extent cx="4075430" cy="7839075"/>
                <wp:effectExtent l="0" t="0" r="0" b="0"/>
                <wp:wrapNone/>
                <wp:docPr id="170"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5430" cy="7839075"/>
                          <a:chOff x="2317" y="2400"/>
                          <a:chExt cx="6418" cy="12345"/>
                        </a:xfrm>
                      </wpg:grpSpPr>
                      <wps:wsp>
                        <wps:cNvPr id="171" name="AutoShape 100"/>
                        <wps:cNvSpPr>
                          <a:spLocks noChangeArrowheads="1"/>
                        </wps:cNvSpPr>
                        <wps:spPr bwMode="auto">
                          <a:xfrm>
                            <a:off x="2317" y="1036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72" name="Freeform 101"/>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73" name="Freeform 102"/>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74" name="Freeform 103"/>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75" name="Freeform 104"/>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76" name="Freeform 105"/>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77" name="Freeform 106"/>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78" name="Freeform 107"/>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79" name="Freeform 108"/>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80" name="Freeform 109"/>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81" name="Freeform 110"/>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82" name="Freeform 111"/>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83" name="Freeform 112"/>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84" name="Freeform 113"/>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85" name="Freeform 114"/>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86" name="Freeform 115"/>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87" name="Freeform 116"/>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88" name="Freeform 117"/>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189" name="Freeform 118"/>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191" name="Freeform 119"/>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416" name="Freeform 120"/>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417" name="Freeform 121"/>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418" name="Freeform 122"/>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419" name="Freeform 123"/>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420" name="Freeform 124"/>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421" name="Freeform 125"/>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422" name="Freeform 126"/>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423" name="Freeform 127"/>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12" name="Freeform 128"/>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13" name="Freeform 129"/>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14" name="Freeform 130"/>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15" name="Freeform 131"/>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16" name="Freeform 132"/>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17" name="AutoShape 136"/>
                        <wps:cNvSpPr>
                          <a:spLocks noChangeArrowheads="1"/>
                        </wps:cNvSpPr>
                        <wps:spPr bwMode="auto">
                          <a:xfrm>
                            <a:off x="5605" y="580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18" name="Freeform 137"/>
                        <wps:cNvSpPr>
                          <a:spLocks/>
                        </wps:cNvSpPr>
                        <wps:spPr bwMode="auto">
                          <a:xfrm>
                            <a:off x="7638"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19" name="Freeform 139"/>
                        <wps:cNvSpPr>
                          <a:spLocks/>
                        </wps:cNvSpPr>
                        <wps:spPr bwMode="auto">
                          <a:xfrm>
                            <a:off x="6383" y="8776"/>
                            <a:ext cx="313" cy="312"/>
                          </a:xfrm>
                          <a:custGeom>
                            <a:avLst/>
                            <a:gdLst>
                              <a:gd name="T0" fmla="*/ 159 w 313"/>
                              <a:gd name="T1" fmla="*/ 0 h 312"/>
                              <a:gd name="T2" fmla="*/ 191 w 313"/>
                              <a:gd name="T3" fmla="*/ 5 h 312"/>
                              <a:gd name="T4" fmla="*/ 218 w 313"/>
                              <a:gd name="T5" fmla="*/ 16 h 312"/>
                              <a:gd name="T6" fmla="*/ 244 w 313"/>
                              <a:gd name="T7" fmla="*/ 26 h 312"/>
                              <a:gd name="T8" fmla="*/ 271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1 w 313"/>
                              <a:gd name="T25" fmla="*/ 270 h 312"/>
                              <a:gd name="T26" fmla="*/ 244 w 313"/>
                              <a:gd name="T27" fmla="*/ 286 h 312"/>
                              <a:gd name="T28" fmla="*/ 218 w 313"/>
                              <a:gd name="T29" fmla="*/ 302 h 312"/>
                              <a:gd name="T30" fmla="*/ 191 w 313"/>
                              <a:gd name="T31" fmla="*/ 312 h 312"/>
                              <a:gd name="T32" fmla="*/ 159 w 313"/>
                              <a:gd name="T33" fmla="*/ 312 h 312"/>
                              <a:gd name="T34" fmla="*/ 128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8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8" y="16"/>
                                </a:lnTo>
                                <a:lnTo>
                                  <a:pt x="244" y="26"/>
                                </a:lnTo>
                                <a:lnTo>
                                  <a:pt x="271" y="47"/>
                                </a:lnTo>
                                <a:lnTo>
                                  <a:pt x="286" y="69"/>
                                </a:lnTo>
                                <a:lnTo>
                                  <a:pt x="302" y="95"/>
                                </a:lnTo>
                                <a:lnTo>
                                  <a:pt x="313" y="127"/>
                                </a:lnTo>
                                <a:lnTo>
                                  <a:pt x="313" y="159"/>
                                </a:lnTo>
                                <a:lnTo>
                                  <a:pt x="313" y="190"/>
                                </a:lnTo>
                                <a:lnTo>
                                  <a:pt x="302" y="217"/>
                                </a:lnTo>
                                <a:lnTo>
                                  <a:pt x="286" y="243"/>
                                </a:lnTo>
                                <a:lnTo>
                                  <a:pt x="271" y="270"/>
                                </a:lnTo>
                                <a:lnTo>
                                  <a:pt x="244" y="286"/>
                                </a:lnTo>
                                <a:lnTo>
                                  <a:pt x="218" y="302"/>
                                </a:lnTo>
                                <a:lnTo>
                                  <a:pt x="191" y="312"/>
                                </a:lnTo>
                                <a:lnTo>
                                  <a:pt x="159" y="312"/>
                                </a:lnTo>
                                <a:lnTo>
                                  <a:pt x="128"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8"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20" name="AutoShape 141"/>
                        <wps:cNvSpPr>
                          <a:spLocks noChangeArrowheads="1"/>
                        </wps:cNvSpPr>
                        <wps:spPr bwMode="auto">
                          <a:xfrm>
                            <a:off x="5600" y="1036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21" name="Freeform 142"/>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22" name="Freeform 143"/>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23" name="Freeform 144"/>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24" name="Freeform 145"/>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25" name="Freeform 146"/>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26" name="Freeform 147"/>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27" name="Freeform 148"/>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28" name="Freeform 149"/>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29" name="Freeform 150"/>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30" name="Freeform 151"/>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31" name="Freeform 152"/>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32" name="Freeform 153"/>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33" name="Freeform 154"/>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34" name="Freeform 155"/>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35" name="Freeform 156"/>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36" name="Freeform 157"/>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37" name="AutoShape 158"/>
                        <wps:cNvSpPr>
                          <a:spLocks noChangeArrowheads="1"/>
                        </wps:cNvSpPr>
                        <wps:spPr bwMode="auto">
                          <a:xfrm>
                            <a:off x="2317" y="5804"/>
                            <a:ext cx="3129"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38" name="Freeform 159"/>
                        <wps:cNvSpPr>
                          <a:spLocks/>
                        </wps:cNvSpPr>
                        <wps:spPr bwMode="auto">
                          <a:xfrm>
                            <a:off x="3100"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39" name="Freeform 161"/>
                        <wps:cNvSpPr>
                          <a:spLocks/>
                        </wps:cNvSpPr>
                        <wps:spPr bwMode="auto">
                          <a:xfrm>
                            <a:off x="4350" y="690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1 w 313"/>
                              <a:gd name="T45" fmla="*/ 217 h 312"/>
                              <a:gd name="T46" fmla="*/ 5 w 313"/>
                              <a:gd name="T47" fmla="*/ 185 h 312"/>
                              <a:gd name="T48" fmla="*/ 0 w 313"/>
                              <a:gd name="T49" fmla="*/ 153 h 312"/>
                              <a:gd name="T50" fmla="*/ 5 w 313"/>
                              <a:gd name="T51" fmla="*/ 122 h 312"/>
                              <a:gd name="T52" fmla="*/ 11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1" y="217"/>
                                </a:lnTo>
                                <a:lnTo>
                                  <a:pt x="5" y="185"/>
                                </a:lnTo>
                                <a:lnTo>
                                  <a:pt x="0" y="153"/>
                                </a:lnTo>
                                <a:lnTo>
                                  <a:pt x="5" y="122"/>
                                </a:lnTo>
                                <a:lnTo>
                                  <a:pt x="11"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40" name="Freeform 163"/>
                        <wps:cNvSpPr>
                          <a:spLocks/>
                        </wps:cNvSpPr>
                        <wps:spPr bwMode="auto">
                          <a:xfrm>
                            <a:off x="3100" y="8776"/>
                            <a:ext cx="313" cy="312"/>
                          </a:xfrm>
                          <a:custGeom>
                            <a:avLst/>
                            <a:gdLst>
                              <a:gd name="T0" fmla="*/ 154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4 w 313"/>
                              <a:gd name="T33" fmla="*/ 312 h 312"/>
                              <a:gd name="T34" fmla="*/ 122 w 313"/>
                              <a:gd name="T35" fmla="*/ 312 h 312"/>
                              <a:gd name="T36" fmla="*/ 96 w 313"/>
                              <a:gd name="T37" fmla="*/ 302 h 312"/>
                              <a:gd name="T38" fmla="*/ 69 w 313"/>
                              <a:gd name="T39" fmla="*/ 286 h 312"/>
                              <a:gd name="T40" fmla="*/ 43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3 w 313"/>
                              <a:gd name="T57" fmla="*/ 47 h 312"/>
                              <a:gd name="T58" fmla="*/ 69 w 313"/>
                              <a:gd name="T59" fmla="*/ 26 h 312"/>
                              <a:gd name="T60" fmla="*/ 96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4" y="312"/>
                                </a:lnTo>
                                <a:lnTo>
                                  <a:pt x="122" y="312"/>
                                </a:lnTo>
                                <a:lnTo>
                                  <a:pt x="96" y="302"/>
                                </a:lnTo>
                                <a:lnTo>
                                  <a:pt x="69" y="286"/>
                                </a:lnTo>
                                <a:lnTo>
                                  <a:pt x="43" y="270"/>
                                </a:lnTo>
                                <a:lnTo>
                                  <a:pt x="27" y="243"/>
                                </a:lnTo>
                                <a:lnTo>
                                  <a:pt x="11" y="217"/>
                                </a:lnTo>
                                <a:lnTo>
                                  <a:pt x="0" y="190"/>
                                </a:lnTo>
                                <a:lnTo>
                                  <a:pt x="0" y="159"/>
                                </a:lnTo>
                                <a:lnTo>
                                  <a:pt x="0" y="127"/>
                                </a:lnTo>
                                <a:lnTo>
                                  <a:pt x="11" y="95"/>
                                </a:lnTo>
                                <a:lnTo>
                                  <a:pt x="27" y="69"/>
                                </a:lnTo>
                                <a:lnTo>
                                  <a:pt x="43" y="47"/>
                                </a:lnTo>
                                <a:lnTo>
                                  <a:pt x="69" y="26"/>
                                </a:lnTo>
                                <a:lnTo>
                                  <a:pt x="96" y="16"/>
                                </a:lnTo>
                                <a:lnTo>
                                  <a:pt x="122" y="5"/>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41" name="Freeform 165"/>
                        <wps:cNvSpPr>
                          <a:spLocks/>
                        </wps:cNvSpPr>
                        <wps:spPr bwMode="auto">
                          <a:xfrm>
                            <a:off x="4350" y="877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1 w 313"/>
                              <a:gd name="T45" fmla="*/ 217 h 312"/>
                              <a:gd name="T46" fmla="*/ 5 w 313"/>
                              <a:gd name="T47" fmla="*/ 190 h 312"/>
                              <a:gd name="T48" fmla="*/ 0 w 313"/>
                              <a:gd name="T49" fmla="*/ 159 h 312"/>
                              <a:gd name="T50" fmla="*/ 5 w 313"/>
                              <a:gd name="T51" fmla="*/ 127 h 312"/>
                              <a:gd name="T52" fmla="*/ 11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1" y="217"/>
                                </a:lnTo>
                                <a:lnTo>
                                  <a:pt x="5" y="190"/>
                                </a:lnTo>
                                <a:lnTo>
                                  <a:pt x="0" y="159"/>
                                </a:lnTo>
                                <a:lnTo>
                                  <a:pt x="5" y="127"/>
                                </a:lnTo>
                                <a:lnTo>
                                  <a:pt x="11"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s:wsp>
                        <wps:cNvPr id="542" name="AutoShape 236"/>
                        <wps:cNvSpPr>
                          <a:spLocks noChangeArrowheads="1"/>
                        </wps:cNvSpPr>
                        <wps:spPr bwMode="auto">
                          <a:xfrm rot="16200000">
                            <a:off x="3950" y="1774"/>
                            <a:ext cx="3130" cy="4381"/>
                          </a:xfrm>
                          <a:prstGeom prst="flowChartAlternateProcess">
                            <a:avLst/>
                          </a:prstGeom>
                          <a:noFill/>
                          <a:ln w="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wps:wsp>
                        <wps:cNvPr id="543" name="Freeform 237"/>
                        <wps:cNvSpPr>
                          <a:spLocks/>
                        </wps:cNvSpPr>
                        <wps:spPr bwMode="auto">
                          <a:xfrm rot="16200000">
                            <a:off x="5362" y="38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72D1F4DD" id="Group 241" o:spid="_x0000_s1026" style="position:absolute;margin-left:30.8pt;margin-top:49.1pt;width:320.9pt;height:617.25pt;z-index:251665408" coordorigin="2317,2400" coordsize="6418,1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0" o:spid="_x0000_s1027" type="#_x0000_t176" style="position:absolute;left:2317;top:10364;width:3130;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" filled="f" strokeweight="0"/>
                <v:shape id="Freeform 101" o:spid="_x0000_s1028" style="position:absolute;left:2789;top:1146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" path="m153,r32,l217,10r26,16l265,42r21,27l296,95r11,27l312,153r-5,32l296,217r-10,26l265,265r-22,21l217,296r-32,11l153,312r-31,-5l95,296,69,286,42,265,26,243,10,217,,185,,153,,122,10,95,26,69,42,42,69,26,95,10,122,r31,xe" fillcolor="black" stroked="f">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2" o:spid="_x0000_s1029" style="position:absolute;left:2789;top:1146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" path="m153,r32,l217,10r26,16l265,42r21,27l296,95r11,27l312,153r-5,32l296,217r-10,26l265,265r-22,21l217,296r-32,11l153,312r-31,-5l95,296,69,286,42,265,26,243,10,217,,185,,153,,122,10,95,26,69,42,42,69,26,95,10,122,r31,e" filled="f" strokeweight="0">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3" o:spid="_x0000_s1030" style="position:absolute;left:3414;top:1146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" path="m153,r32,l217,10r26,16l264,42r22,27l301,95r6,27l312,153r-5,32l301,217r-15,26l264,265r-21,21l217,296r-32,11l153,312r-32,-5l95,296,68,286,42,265,26,243,10,217,,185,,153,,122,10,95,26,69,42,42,68,26,95,10,121,r32,xe" fillcolor="black" stroked="f">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4" o:spid="_x0000_s1031" style="position:absolute;left:3414;top:1146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" path="m153,r32,l217,10r26,16l264,42r22,27l301,95r6,27l312,153r-5,32l301,217r-15,26l264,265r-21,21l217,296r-32,11l153,312r-32,-5l95,296,68,286,42,265,26,243,10,217,,185,,153,,122,10,95,26,69,42,42,68,26,95,10,121,r32,e" filled="f" strokeweight="0">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5" o:spid="_x0000_s1032" style="position:absolute;left:4038;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" path="m159,r27,l218,10r26,16l265,42r21,27l302,95r6,27l313,153r-5,32l302,217r-16,26l265,265r-21,21l218,296r-32,11l159,312r-32,-5l96,296,69,286,48,265,27,243,11,217,6,185,,153,6,122,11,95,27,69,48,42,69,26,96,10,127,r32,xe" fillcolor="black" stroked="f">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6" o:spid="_x0000_s1033" style="position:absolute;left:4038;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" path="m159,r27,l218,10r26,16l265,42r21,27l302,95r6,27l313,153r-5,32l302,217r-16,26l265,265r-21,21l218,296r-32,11l159,312r-32,-5l96,296,69,286,48,265,27,243,11,217,6,185,,153,6,122,11,95,27,69,48,42,69,26,96,10,127,r32,e" filled="f" strokeweight="0">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7" o:spid="_x0000_s1034" style="position:absolute;left:4663;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" path="m159,r32,l217,10r27,16l270,42r16,27l302,95r11,27l313,153r,32l302,217r-16,26l270,265r-26,21l217,296r-26,11l159,312r-32,-5l96,296,69,286,48,265,27,243,16,217,6,185,,153,6,122,16,95,27,69,48,42,69,26,96,10,127,r32,xe" fillcolor="black" stroked="f">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8" o:spid="_x0000_s1035" style="position:absolute;left:4663;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" path="m159,r32,l217,10r27,16l270,42r16,27l302,95r11,27l313,153r,32l302,217r-16,26l270,265r-26,21l217,296r-26,11l159,312r-32,-5l96,296,69,286,48,265,27,243,16,217,6,185,,153,6,122,16,95,27,69,48,42,69,26,96,10,127,r32,e" filled="f" strokeweight="0">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9" o:spid="_x0000_s1036" style="position:absolute;left:2789;top:1208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" path="m153,r32,l217,10r26,16l265,47r21,22l296,95r11,27l312,153r-5,32l296,217r-10,26l265,265r-22,21l217,302r-32,5l153,312r-31,-5l95,302,69,286,42,265,26,243,10,217,,185,,153,,122,10,95,26,69,42,47,69,26,95,10,122,r31,xe" fillcolor="black" stroked="f">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0" o:spid="_x0000_s1037" style="position:absolute;left:2789;top:1208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" path="m153,r32,l217,10r26,16l265,47r21,22l296,95r11,27l312,153r-5,32l296,217r-10,26l265,265r-22,21l217,302r-32,5l153,312r-31,-5l95,302,69,286,42,265,26,243,10,217,,185,,153,,122,10,95,26,69,42,47,69,26,95,10,122,r31,e" filled="f" strokeweight="0">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1" o:spid="_x0000_s1038" style="position:absolute;left:3414;top:1208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" path="m153,r32,l217,10r26,16l264,47r22,22l301,95r6,27l312,153r-5,32l301,217r-15,26l264,265r-21,21l217,302r-32,5l153,312r-32,-5l95,302,68,286,42,265,26,243,10,217,,185,,153,,122,10,95,26,69,42,47,68,26,95,10,121,r32,xe" fillcolor="black" stroked="f">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2" o:spid="_x0000_s1039" style="position:absolute;left:3414;top:1208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" path="m153,r32,l217,10r26,16l264,47r22,22l301,95r6,27l312,153r-5,32l301,217r-15,26l264,265r-21,21l217,302r-32,5l153,312r-32,-5l95,302,68,286,42,265,26,243,10,217,,185,,153,,122,10,95,26,69,42,47,68,26,95,10,121,r32,e" filled="f" strokeweight="0">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3" o:spid="_x0000_s1040" style="position:absolute;left:4038;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" path="m159,r27,l218,10r26,16l265,47r21,22l302,95r6,27l313,153r-5,32l302,217r-16,26l265,265r-21,21l218,302r-32,5l159,312r-32,-5l96,302,69,286,48,265,27,243,11,217,6,185,,153,6,122,11,95,27,69,48,47,69,26,96,10,127,r32,xe" fillcolor="black" stroked="f">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4" o:spid="_x0000_s1041" style="position:absolute;left:4038;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" path="m159,r27,l218,10r26,16l265,47r21,22l302,95r6,27l313,153r-5,32l302,217r-16,26l265,265r-21,21l218,302r-32,5l159,312r-32,-5l96,302,69,286,48,265,27,243,11,217,6,185,,153,6,122,11,95,27,69,48,47,69,26,96,10,127,r32,e" filled="f" strokeweight="0">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5" o:spid="_x0000_s1042" style="position:absolute;left:4663;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" path="m159,r32,l217,10r27,16l270,47r16,22l302,95r11,27l313,153r,32l302,217r-16,26l270,265r-26,21l217,302r-26,5l159,312r-32,-5l96,302,69,286,48,265,27,243,16,217,6,185,,153,6,122,16,95,27,69,48,47,69,26,96,10,127,r32,xe" fillcolor="black" stroked="f">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6" o:spid="_x0000_s1043" style="position:absolute;left:4663;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" path="m159,r32,l217,10r27,16l270,47r16,22l302,95r11,27l313,153r,32l302,217r-16,26l270,265r-26,21l217,302r-26,5l159,312r-32,-5l96,302,69,286,48,265,27,243,16,217,6,185,,153,6,122,16,95,27,69,48,47,69,26,96,10,127,r32,e" filled="f" strokeweight="0">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7" o:spid="_x0000_s1044" style="position:absolute;left:2789;top:1271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" path="m153,r32,5l217,10r26,16l265,47r21,22l296,95r11,32l312,159r-5,31l296,217r-10,26l265,265r-22,21l217,302r-32,10l153,312r-31,l95,302,69,286,42,265,26,243,10,217,,190,,159,,127,10,95,26,69,42,47,69,26,95,10,122,5,153,xe" fillcolor="black" stroked="f">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8" o:spid="_x0000_s1045" style="position:absolute;left:2789;top:1271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" path="m153,r32,5l217,10r26,16l265,47r21,22l296,95r11,32l312,159r-5,31l296,217r-10,26l265,265r-22,21l217,302r-32,10l153,312r-31,l95,302,69,286,42,265,26,243,10,217,,190,,159,,127,10,95,26,69,42,47,69,26,95,10,122,5,153,e" filled="f" strokeweight="0">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9" o:spid="_x0000_s1046" style="position:absolute;left:3414;top:1271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" path="m153,r32,5l217,10r26,16l264,47r22,22l301,95r6,32l312,159r-5,31l301,217r-15,26l264,265r-21,21l217,302r-32,10l153,312r-32,l95,302,68,286,42,265,26,243,10,217,,190,,159,,127,10,95,26,69,42,47,68,26,95,10,121,5,153,xe" fillcolor="black" stroked="f">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0" o:spid="_x0000_s1047" style="position:absolute;left:3414;top:12711;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" path="m153,r32,5l217,10r26,16l264,47r22,22l301,95r6,32l312,159r-5,31l301,217r-15,26l264,265r-21,21l217,302r-32,10l153,312r-32,l95,302,68,286,42,265,26,243,10,217,,190,,159,,127,10,95,26,69,42,47,68,26,95,10,121,5,153,e" filled="f" strokeweight="0">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1" o:spid="_x0000_s1048" style="position:absolute;left:4038;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" path="m159,r27,5l218,10r26,16l265,47r21,22l302,95r6,32l313,159r-5,31l302,217r-16,26l265,265r-21,21l218,302r-32,10l159,312r-32,l96,302,69,286,48,265,27,243,11,217,6,190,,159,6,127,11,95,27,69,48,47,69,26,96,10,127,5,159,xe" fillcolor="black" stroked="f">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2" o:spid="_x0000_s1049" style="position:absolute;left:4038;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" path="m159,r27,5l218,10r26,16l265,47r21,22l302,95r6,32l313,159r-5,31l302,217r-16,26l265,265r-21,21l218,302r-32,10l159,312r-32,l96,302,69,286,48,265,27,243,11,217,6,190,,159,6,127,11,95,27,69,48,47,69,26,96,10,127,5,159,e" filled="f" strokeweight="0">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3" o:spid="_x0000_s1050" style="position:absolute;left:4663;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" path="m159,r32,5l217,10r27,16l270,47r16,22l302,95r11,32l313,159r,31l302,217r-16,26l270,265r-26,21l217,302r-26,10l159,312r-32,l96,302,69,286,48,265,27,243,16,217,6,190,,159,6,127,16,95,27,69,48,47,69,26,96,10,127,5,159,xe" fillcolor="black" stroked="f">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4" o:spid="_x0000_s1051" style="position:absolute;left:4663;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" path="m159,r32,5l217,10r27,16l270,47r16,22l302,95r11,32l313,159r,31l302,217r-16,26l270,265r-26,21l217,302r-26,10l159,312r-32,l96,302,69,286,48,265,27,243,16,217,6,190,,159,6,127,16,95,27,69,48,47,69,26,96,10,127,5,159,e" filled="f" strokeweight="0">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5" o:spid="_x0000_s1052" style="position:absolute;left:2789;top:1333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" path="m153,r32,5l217,16r26,10l265,47r21,22l296,95r11,32l312,159r-5,31l296,217r-10,26l265,270r-22,16l217,302r-32,10l153,312r-31,l95,302,69,286,42,270,26,243,10,217,,190,,159,,127,10,95,26,69,42,47,69,26,95,16,122,5,153,xe" fillcolor="black" stroked="f">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6" o:spid="_x0000_s1053" style="position:absolute;left:2789;top:1333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" path="m153,r32,5l217,16r26,10l265,47r21,22l296,95r11,32l312,159r-5,31l296,217r-10,26l265,270r-22,16l217,302r-32,10l153,312r-31,l95,302,69,286,42,270,26,243,10,217,,190,,159,,127,10,95,26,69,42,47,69,26,95,16,122,5,153,e" filled="f" strokeweight="0">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7" o:spid="_x0000_s1054" style="position:absolute;left:3414;top:1333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" path="m153,r32,5l217,16r26,10l264,47r22,22l301,95r6,32l312,159r-5,31l301,217r-15,26l264,270r-21,16l217,302r-32,10l153,312r-32,l95,302,68,286,42,270,26,243,10,217,,190,,159,,127,10,95,26,69,42,47,68,26,95,16,121,5,153,xe" fillcolor="black" stroked="f">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8" o:spid="_x0000_s1055" style="position:absolute;left:3414;top:13336;width:312;height:312;visibility:visible;mso-wrap-style:square;v-text-anchor:top" coordsize="3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" path="m153,r32,5l217,16r26,10l264,47r22,22l301,95r6,32l312,159r-5,31l301,217r-15,26l264,270r-21,16l217,302r-32,10l153,312r-32,l95,302,68,286,42,270,26,243,10,217,,190,,159,,127,10,95,26,69,42,47,68,26,95,16,121,5,153,e" filled="f" strokeweight="0">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9" o:spid="_x0000_s1056" style="position:absolute;left:4038;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" path="m159,r27,5l218,16r26,10l265,47r21,22l302,95r6,32l313,159r-5,31l302,217r-16,26l265,270r-21,16l218,302r-32,10l159,312r-32,l96,302,69,286,48,270,27,243,11,217,6,190,,159,6,127,11,95,27,69,48,47,69,26,96,16,127,5,159,xe" fillcolor="black" stroked="f">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0" o:spid="_x0000_s1057" style="position:absolute;left:4038;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" path="m159,r27,5l218,16r26,10l265,47r21,22l302,95r6,32l313,159r-5,31l302,217r-16,26l265,270r-21,16l218,302r-32,10l159,312r-32,l96,302,69,286,48,270,27,243,11,217,6,190,,159,6,127,11,95,27,69,48,47,69,26,96,16,127,5,159,e" filled="f" strokeweight="0">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1" o:spid="_x0000_s1058" style="position:absolute;left:4663;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" path="m159,r32,5l217,16r27,10l270,47r16,22l302,95r11,32l313,159r,31l302,217r-16,26l270,270r-26,16l217,302r-26,10l159,312r-32,l96,302,69,286,48,270,27,243,16,217,6,190,,159,6,127,16,95,27,69,48,47,69,26,96,16,127,5,159,xe" fillcolor="black" stroked="f">
                  <v:path arrowok="t" o:connecttype="custom" o:connectlocs="159,0;191,5;217,16;244,26;270,47;286,69;302,95;313,127;313,159;313,190;302,217;286,243;270,270;244,286;217,302;191,312;159,312;127,312;96,302;69,286;48,270;27,243;16,217;6,190;0,159;6,127;16,95;27,69;48,47;69,26;96,16;127,5;159,0" o:connectangles="0,0,0,0,0,0,0,0,0,0,0,0,0,0,0,0,0,0,0,0,0,0,0,0,0,0,0,0,0,0,0,0,0"/>
                </v:shape>
                <v:shape id="Freeform 132" o:spid="_x0000_s1059" style="position:absolute;left:4663;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" path="m159,r32,5l217,16r27,10l270,47r16,22l302,95r11,32l313,159r,31l302,217r-16,26l270,270r-26,16l217,302r-26,10l159,312r-32,l96,302,69,286,48,270,27,243,16,217,6,190,,159,6,127,16,95,27,69,48,47,69,26,96,16,127,5,159,e" filled="f" strokeweight="0">
                  <v:path arrowok="t" o:connecttype="custom" o:connectlocs="159,0;191,5;217,16;244,26;270,47;286,69;302,95;313,127;313,159;313,190;302,217;286,243;270,270;244,286;217,302;191,312;159,312;127,312;96,302;69,286;48,270;27,243;16,217;6,190;0,159;6,127;16,95;27,69;48,47;69,26;96,16;127,5;159,0" o:connectangles="0,0,0,0,0,0,0,0,0,0,0,0,0,0,0,0,0,0,0,0,0,0,0,0,0,0,0,0,0,0,0,0,0"/>
                </v:shape>
                <v:shape id="AutoShape 136" o:spid="_x0000_s1060" type="#_x0000_t176" style="position:absolute;left:5605;top:5804;width:3130;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" filled="f" strokeweight="0"/>
                <v:shape id="Freeform 137" o:spid="_x0000_s1061" style="position:absolute;left:7638;top:690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shape id="Freeform 139" o:spid="_x0000_s1062" style="position:absolute;left:6383;top:877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" path="m159,r32,5l218,16r26,10l271,47r15,22l302,95r11,32l313,159r,31l302,217r-16,26l271,270r-27,16l218,302r-27,10l159,312r-31,l96,302,69,286,48,270,27,243,16,217,6,190,,159,6,127,16,95,27,69,48,47,69,26,96,16,128,5,159,xe" fillcolor="black" stroked="f">
                  <v:path arrowok="t" o:connecttype="custom" o:connectlocs="159,0;191,5;218,16;244,26;271,47;286,69;302,95;313,127;313,159;313,190;302,217;286,243;271,270;244,286;218,302;191,312;159,312;128,312;96,302;69,286;48,270;27,243;16,217;6,190;0,159;6,127;16,95;27,69;48,47;69,26;96,16;128,5;159,0" o:connectangles="0,0,0,0,0,0,0,0,0,0,0,0,0,0,0,0,0,0,0,0,0,0,0,0,0,0,0,0,0,0,0,0,0"/>
                </v:shape>
                <v:shape id="AutoShape 141" o:spid="_x0000_s1063" type="#_x0000_t176" style="position:absolute;left:5600;top:10364;width:3130;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" filled="f" strokeweight="0"/>
                <v:shape id="Freeform 142" o:spid="_x0000_s1064" style="position:absolute;left:6384;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" path="m159,r32,l217,10r27,16l270,42r16,27l302,95r11,27l313,153r,32l302,217r-16,26l270,265r-26,21l217,296r-26,11l159,312r-32,-5l95,296,69,286,48,265,27,243,16,217,5,185,,153,5,122,16,95,27,69,48,42,69,26,95,10,127,r32,xe" fillcolor="black" stroked="f">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3" o:spid="_x0000_s1065" style="position:absolute;left:6384;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" path="m159,r32,l217,10r27,16l270,42r16,27l302,95r11,27l313,153r,32l302,217r-16,26l270,265r-26,21l217,296r-26,11l159,312r-32,-5l95,296,69,286,48,265,27,243,16,217,5,185,,153,5,122,16,95,27,69,48,42,69,26,95,10,127,r32,e" filled="f" strokeweight="0">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4" o:spid="_x0000_s1066" style="position:absolute;left:7639;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" path="m154,r31,l217,10r27,16l265,42r21,27l297,95r10,27l313,153r-6,32l297,217r-11,26l265,265r-21,21l217,296r-32,11l154,312r-32,-5l95,296,69,286,42,265,27,243,11,217,,185,,153,,122,11,95,27,69,42,42,69,26,95,10,122,r32,xe" fillcolor="black" stroked="f">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5" o:spid="_x0000_s1067" style="position:absolute;left:7639;top:1146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" path="m154,r31,l217,10r27,16l265,42r21,27l297,95r10,27l313,153r-6,32l297,217r-11,26l265,265r-21,21l217,296r-32,11l154,312r-32,-5l95,296,69,286,42,265,27,243,11,217,,185,,153,,122,11,95,27,69,42,42,69,26,95,10,122,r32,e" filled="f" strokeweight="0">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6" o:spid="_x0000_s1068" style="position:absolute;left:6384;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" path="m159,r32,l217,10r27,16l270,47r16,22l302,95r11,27l313,153r,32l302,217r-16,26l270,265r-26,21l217,302r-26,5l159,312r-32,-5l95,302,69,286,48,265,27,243,16,217,5,185,,153,5,122,16,95,27,69,48,47,69,26,95,10,127,r32,xe" fillcolor="black" stroked="f">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7" o:spid="_x0000_s1069" style="position:absolute;left:6384;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" path="m159,r32,l217,10r27,16l270,47r16,22l302,95r11,27l313,153r,32l302,217r-16,26l270,265r-26,21l217,302r-26,5l159,312r-32,-5l95,302,69,286,48,265,27,243,16,217,5,185,,153,5,122,16,95,27,69,48,47,69,26,95,10,127,r32,e" filled="f" strokeweight="0">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8" o:spid="_x0000_s1070" style="position:absolute;left:7639;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" path="m154,r31,l217,10r27,16l265,47r21,22l297,95r10,27l313,153r-6,32l297,217r-11,26l265,265r-21,21l217,302r-32,5l154,312r-32,-5l95,302,69,286,42,265,27,243,11,217,,185,,153,,122,11,95,27,69,42,47,69,26,95,10,122,r32,xe" fillcolor="black" stroked="f">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49" o:spid="_x0000_s1071" style="position:absolute;left:7639;top:1208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" path="m154,r31,l217,10r27,16l265,47r21,22l297,95r10,27l313,153r-6,32l297,217r-11,26l265,265r-21,21l217,302r-32,5l154,312r-32,-5l95,302,69,286,42,265,27,243,11,217,,185,,153,,122,11,95,27,69,42,47,69,26,95,10,122,r32,e" filled="f" strokeweight="0">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50" o:spid="_x0000_s1072" style="position:absolute;left:6384;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" path="m159,r32,5l217,10r27,16l270,47r16,22l302,95r11,32l313,159r,31l302,217r-16,26l270,265r-26,21l217,302r-26,10l159,312r-32,l95,302,69,286,48,265,27,243,16,217,5,190,,159,5,127,16,95,27,69,48,47,69,26,95,10,127,5,159,xe" fillcolor="black" stroked="f">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1" o:spid="_x0000_s1073" style="position:absolute;left:6384;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" path="m159,r32,5l217,10r27,16l270,47r16,22l302,95r11,32l313,159r,31l302,217r-16,26l270,265r-26,21l217,302r-26,10l159,312r-32,l95,302,69,286,48,265,27,243,16,217,5,190,,159,5,127,16,95,27,69,48,47,69,26,95,10,127,5,159,e" filled="f" strokeweight="0">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2" o:spid="_x0000_s1074" style="position:absolute;left:7639;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" path="m154,r31,5l217,10r27,16l265,47r21,22l297,95r10,32l313,159r-6,31l297,217r-11,26l265,265r-21,21l217,302r-32,10l154,312r-32,l95,302,69,286,42,265,27,243,11,217,,190,,159,,127,11,95,27,69,42,47,69,26,95,10,122,5,154,xe" fillcolor="black" stroked="f">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3" o:spid="_x0000_s1075" style="position:absolute;left:7639;top:1271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" path="m154,r31,5l217,10r27,16l265,47r21,22l297,95r10,32l313,159r-6,31l297,217r-11,26l265,265r-21,21l217,302r-32,10l154,312r-32,l95,302,69,286,42,265,27,243,11,217,,190,,159,,127,11,95,27,69,42,47,69,26,95,10,122,5,154,e" filled="f" strokeweight="0">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4" o:spid="_x0000_s1076" style="position:absolute;left:6384;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" path="m159,r32,5l217,16r27,10l270,47r16,22l302,95r11,32l313,159r,31l302,217r-16,26l270,270r-26,16l217,302r-26,10l159,312r-32,l95,302,69,286,48,270,27,243,16,217,5,190,,159,5,127,16,95,27,69,48,47,69,26,95,16,127,5,159,xe" fillcolor="black" stroked="f">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5" o:spid="_x0000_s1077" style="position:absolute;left:6384;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" path="m159,r32,5l217,16r27,10l270,47r16,22l302,95r11,32l313,159r,31l302,217r-16,26l270,270r-26,16l217,302r-26,10l159,312r-32,l95,302,69,286,48,270,27,243,16,217,5,190,,159,5,127,16,95,27,69,48,47,69,26,95,16,127,5,159,e" filled="f" strokeweight="0">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6" o:spid="_x0000_s1078" style="position:absolute;left:7639;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" path="m154,r31,5l217,16r27,10l265,47r21,22l297,95r10,32l313,159r-6,31l297,217r-11,26l265,270r-21,16l217,302r-32,10l154,312r-32,l95,302,69,286,42,270,27,243,11,217,,190,,159,,127,11,95,27,69,42,47,69,26,95,16,122,5,154,xe" fillcolor="black" stroked="f">
                  <v:path arrowok="t" o:connecttype="custom" o:connectlocs="154,0;185,5;217,16;244,26;265,47;286,69;297,95;307,127;313,159;307,190;297,217;286,243;265,270;244,286;217,302;185,312;154,312;122,312;95,302;69,286;42,270;27,243;11,217;0,190;0,159;0,127;11,95;27,69;42,47;69,26;95,16;122,5;154,0" o:connectangles="0,0,0,0,0,0,0,0,0,0,0,0,0,0,0,0,0,0,0,0,0,0,0,0,0,0,0,0,0,0,0,0,0"/>
                </v:shape>
                <v:shape id="Freeform 157" o:spid="_x0000_s1079" style="position:absolute;left:7639;top:1333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" path="m154,r31,5l217,16r27,10l265,47r21,22l297,95r10,32l313,159r-6,31l297,217r-11,26l265,270r-21,16l217,302r-32,10l154,312r-32,l95,302,69,286,42,270,27,243,11,217,,190,,159,,127,11,95,27,69,42,47,69,26,95,16,122,5,154,e" filled="f" strokeweight="0">
                  <v:path arrowok="t" o:connecttype="custom" o:connectlocs="154,0;185,5;217,16;244,26;265,47;286,69;297,95;307,127;313,159;307,190;297,217;286,243;265,270;244,286;217,302;185,312;154,312;122,312;95,302;69,286;42,270;27,243;11,217;0,190;0,159;0,127;11,95;27,69;42,47;69,26;95,16;122,5;154,0" o:connectangles="0,0,0,0,0,0,0,0,0,0,0,0,0,0,0,0,0,0,0,0,0,0,0,0,0,0,0,0,0,0,0,0,0"/>
                </v:shape>
                <v:shape id="AutoShape 158" o:spid="_x0000_s1080" type="#_x0000_t176" style="position:absolute;left:2317;top:5804;width:3129;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" filled="f" strokeweight="0"/>
                <v:shape id="Freeform 159" o:spid="_x0000_s1081" style="position:absolute;left:3100;top:690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" path="m154,r32,l218,10r26,16l265,42r21,27l302,95r6,27l313,153r-5,32l302,217r-16,26l265,265r-21,21l218,296r-32,11l154,312r-32,-5l96,296,69,286,43,265,27,243,11,217,,185,,153,,122,11,95,27,69,43,42,69,26,96,10,122,r32,xe" fillcolor="black" stroked="f">
                  <v:path arrowok="t" o:connecttype="custom" o:connectlocs="154,0;186,0;218,10;244,26;265,42;286,69;302,95;308,122;313,153;308,185;302,217;286,243;265,265;244,286;218,296;186,307;154,312;122,307;96,296;69,286;43,265;27,243;11,217;0,185;0,153;0,122;11,95;27,69;43,42;69,26;96,10;122,0;154,0" o:connectangles="0,0,0,0,0,0,0,0,0,0,0,0,0,0,0,0,0,0,0,0,0,0,0,0,0,0,0,0,0,0,0,0,0"/>
                </v:shape>
                <v:shape id="Freeform 161" o:spid="_x0000_s1082" style="position:absolute;left:4350;top:6901;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" path="m159,r32,l217,10r27,16l270,42r16,27l302,95r11,27l313,153r,32l302,217r-16,26l270,265r-26,21l217,296r-26,11l159,312r-32,-5l95,296,69,286,48,265,27,243,11,217,5,185,,153,5,122,11,95,27,69,48,42,69,26,95,10,127,r32,xe" fillcolor="black" stroked="f">
                  <v:path arrowok="t" o:connecttype="custom" o:connectlocs="159,0;191,0;217,10;244,26;270,42;286,69;302,95;313,122;313,153;313,185;302,217;286,243;270,265;244,286;217,296;191,307;159,312;127,307;95,296;69,286;48,265;27,243;11,217;5,185;0,153;5,122;11,95;27,69;48,42;69,26;95,10;127,0;159,0" o:connectangles="0,0,0,0,0,0,0,0,0,0,0,0,0,0,0,0,0,0,0,0,0,0,0,0,0,0,0,0,0,0,0,0,0"/>
                </v:shape>
                <v:shape id="Freeform 163" o:spid="_x0000_s1083" style="position:absolute;left:3100;top:877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" path="m154,r32,5l218,16r26,10l265,47r21,22l302,95r6,32l313,159r-5,31l302,217r-16,26l265,270r-21,16l218,302r-32,10l154,312r-32,l96,302,69,286,43,270,27,243,11,217,,190,,159,,127,11,95,27,69,43,47,69,26,96,16,122,5,154,xe" fillcolor="black" stroked="f">
                  <v:path arrowok="t" o:connecttype="custom" o:connectlocs="154,0;186,5;218,16;244,26;265,47;286,69;302,95;308,127;313,159;308,190;302,217;286,243;265,270;244,286;218,302;186,312;154,312;122,312;96,302;69,286;43,270;27,243;11,217;0,190;0,159;0,127;11,95;27,69;43,47;69,26;96,16;122,5;154,0" o:connectangles="0,0,0,0,0,0,0,0,0,0,0,0,0,0,0,0,0,0,0,0,0,0,0,0,0,0,0,0,0,0,0,0,0"/>
                </v:shape>
                <v:shape id="Freeform 165" o:spid="_x0000_s1084" style="position:absolute;left:4350;top:8776;width:313;height:312;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" path="m159,r32,5l217,16r27,10l270,47r16,22l302,95r11,32l313,159r,31l302,217r-16,26l270,270r-26,16l217,302r-26,10l159,312r-32,l95,302,69,286,48,270,27,243,11,217,5,190,,159,5,127,11,95,27,69,48,47,69,26,95,16,127,5,159,xe" fillcolor="black" stroked="f">
                  <v:path arrowok="t" o:connecttype="custom" o:connectlocs="159,0;191,5;217,16;244,26;270,47;286,69;302,95;313,127;313,159;313,190;302,217;286,243;270,270;244,286;217,302;191,312;159,312;127,312;95,302;69,286;48,270;27,243;11,217;5,190;0,159;5,127;11,95;27,69;48,47;69,26;95,16;127,5;159,0" o:connectangles="0,0,0,0,0,0,0,0,0,0,0,0,0,0,0,0,0,0,0,0,0,0,0,0,0,0,0,0,0,0,0,0,0"/>
                </v:shape>
                <v:shape id="AutoShape 236" o:spid="_x0000_s1085" type="#_x0000_t176" style="position:absolute;left:3950;top:1774;width:3130;height:438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" filled="f" strokeweight="0"/>
                <v:shape id="Freeform 237" o:spid="_x0000_s1086" style="position:absolute;left:5362;top:3801;width:313;height:312;rotation:-90;visibility:visible;mso-wrap-style:square;v-text-anchor:top" coordsize="31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group>
            </w:pict>
          </mc:Fallback>
        </mc:AlternateContent>
      </w:r>
      <w:r>
        <w:rPr>
          <w:rFonts w:ascii="Open Sans" w:hAnsi="Open Sans"/>
          <w:noProof/>
          <w:lang w:val="en-US"/>
        </w:rPr>
        <mc:AlternateContent>
          <mc:Choice Requires="wps">
            <w:drawing>
              <wp:anchor distT="0" distB="0" distL="114300" distR="114300" simplePos="0" relativeHeight="251662336" behindDoc="0" locked="0" layoutInCell="1" allowOverlap="1" wp14:anchorId="35F78502" wp14:editId="5897A06C">
                <wp:simplePos x="0" y="0"/>
                <wp:positionH relativeFrom="column">
                  <wp:posOffset>9133840</wp:posOffset>
                </wp:positionH>
                <wp:positionV relativeFrom="paragraph">
                  <wp:posOffset>3978275</wp:posOffset>
                </wp:positionV>
                <wp:extent cx="198120" cy="198755"/>
                <wp:effectExtent l="0" t="0" r="0" b="0"/>
                <wp:wrapNone/>
                <wp:docPr id="1"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path>
                          </a:pathLst>
                        </a:custGeom>
                        <a:noFill/>
                        <a:ln w="0">
                          <a:solidFill>
                            <a:srgbClr val="000000"/>
                          </a:solidFill>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polyline w14:anchorId="51195707" id="Freeform 13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27.1pt,313.25pt,728.45pt,313.55pt,730.05pt,313.8pt,731.35pt,314.6pt,732.4pt,315.65pt,733.5pt,316.7pt,734.25pt,318.05pt,734.8pt,319.6pt,734.8pt,321.2pt,734.8pt,322.55pt,734.25pt,324.1pt,733.5pt,325.45pt,732.4pt,326.5pt,731.35pt,327.55pt,730.05pt,328.35pt,728.45pt,328.6pt,727.1pt,328.9pt,725.55pt,328.6pt,723.95pt,328.35pt,722.6pt,327.55pt,721.55pt,326.5pt,720.5pt,325.45pt,719.7pt,324.1pt,719.45pt,322.55pt,719.2pt,321.2pt,719.45pt,319.6pt,719.7pt,318.05pt,720.5pt,316.7pt,721.55pt,315.65pt,722.6pt,314.6pt,723.95pt,313.8pt,725.55pt,313.55pt,727.1pt,313.25pt"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" filled="f" strokeweight="0">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polyline>
            </w:pict>
          </mc:Fallback>
        </mc:AlternateContent>
      </w:r>
      <w:r>
        <w:rPr>
          <w:rFonts w:ascii="Open Sans" w:hAnsi="Open Sans"/>
          <w:noProof/>
          <w:lang w:val="en-US"/>
        </w:rPr>
        <mc:AlternateContent>
          <mc:Choice Requires="wps">
            <w:drawing>
              <wp:anchor distT="0" distB="0" distL="114300" distR="114300" simplePos="0" relativeHeight="251659264" behindDoc="0" locked="0" layoutInCell="1" allowOverlap="1" wp14:anchorId="73B6722B" wp14:editId="20E8B78C">
                <wp:simplePos x="0" y="0"/>
                <wp:positionH relativeFrom="column">
                  <wp:posOffset>9133840</wp:posOffset>
                </wp:positionH>
                <wp:positionV relativeFrom="paragraph">
                  <wp:posOffset>3978275</wp:posOffset>
                </wp:positionV>
                <wp:extent cx="198120" cy="198755"/>
                <wp:effectExtent l="0" t="0" r="0" b="0"/>
                <wp:wrapNone/>
                <wp:docPr id="2"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close/>
                            </a:path>
                          </a:pathLst>
                        </a:custGeom>
                        <a:solidFill>
                          <a:srgbClr val="0000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9E35DDF" id="Freeform 134" o:spid="_x0000_s1026" style="position:absolute;margin-left:719.2pt;margin-top:313.25pt;width:15.6pt;height:1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" path="m158,r27,6l217,11r26,16l264,48r22,21l301,96r11,31l312,159r,27l301,217r-15,27l264,265r-21,21l217,302r-32,5l158,313r-31,-6l95,302,68,286,47,265,26,244,10,217,5,186,,159,5,127,10,96,26,69,47,48,68,27,95,11,127,6,158,xe" fillcolor="black" stroked="f">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shape>
            </w:pict>
          </mc:Fallback>
        </mc:AlternateContent>
      </w:r>
      <w:r>
        <w:rPr>
          <w:rFonts w:ascii="Open Sans" w:hAnsi="Open Sans"/>
          <w:noProof/>
          <w:lang w:val="en-US"/>
        </w:rPr>
        <mc:AlternateContent>
          <mc:Choice Requires="wps">
            <w:drawing>
              <wp:anchor distT="0" distB="0" distL="114300" distR="114300" simplePos="0" relativeHeight="251656192" behindDoc="0" locked="0" layoutInCell="1" allowOverlap="1" wp14:anchorId="3946D0A9" wp14:editId="69F97A10">
                <wp:simplePos x="0" y="0"/>
                <wp:positionH relativeFrom="column">
                  <wp:posOffset>8239125</wp:posOffset>
                </wp:positionH>
                <wp:positionV relativeFrom="paragraph">
                  <wp:posOffset>2686685</wp:posOffset>
                </wp:positionV>
                <wp:extent cx="1987550" cy="2781935"/>
                <wp:effectExtent l="0" t="0" r="0" b="0"/>
                <wp:wrapNone/>
                <wp:docPr id="16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2781935"/>
                        </a:xfrm>
                        <a:prstGeom prst="rect">
                          <a:avLst/>
                        </a:prstGeom>
                        <a:noFill/>
                        <a:ln w="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6B88E8A5" id="Rectangle 133" o:spid="_x0000_s1026" style="position:absolute;margin-left:648.75pt;margin-top:211.55pt;width:156.5pt;height:219.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" filled="f" strokeweight="0"/>
            </w:pict>
          </mc:Fallback>
        </mc:AlternateContent>
      </w:r>
      <w:r w:rsidR="00906DCD">
        <w:rPr>
          <w:rFonts w:ascii="Open Sans" w:hAnsi="Open Sans"/>
        </w:rPr>
        <w:t xml:space="preserve">Uzorak za fotokopiranje: Binarni Brojevi </w:t>
      </w:r>
    </w:p>
    <w:p w:rsidR="00B2076E" w:rsidRDefault="00915E14" w:rsidP="00B2076E">
      <w:pPr>
        <w:pStyle w:val="WorksheetTitle"/>
      </w:pPr>
      <w:bookmarkStart w:id="20" w:name="Worksheet_WorkBinary"/>
      <w:bookmarkEnd w:id="20"/>
      <w:r>
        <w:rPr>
          <w:rFonts w:ascii="Open Sans" w:hAnsi="Open Sans"/>
        </w:rPr>
        <w:lastRenderedPageBreak/>
        <w:t xml:space="preserve">Radni </w:t>
      </w:r>
      <w:r w:rsidR="00B2076E">
        <w:rPr>
          <w:rFonts w:ascii="Open Sans" w:hAnsi="Open Sans"/>
        </w:rPr>
        <w:t>List za Aktivnost: Rad sa Binarnim brojevima</w:t>
      </w:r>
    </w:p>
    <w:p w:rsidR="00B2076E" w:rsidRDefault="00B2076E" w:rsidP="00B2076E">
      <w:pPr>
        <w:pStyle w:val="WorksheetNormal"/>
      </w:pPr>
      <w:r>
        <w:rPr>
          <w:rFonts w:ascii="Open Sans" w:hAnsi="Open Sans"/>
        </w:rPr>
        <w:t xml:space="preserve">Binarni sistem koristi </w:t>
      </w:r>
      <w:r>
        <w:rPr>
          <w:rFonts w:ascii="Open Sans" w:hAnsi="Open Sans"/>
          <w:b/>
        </w:rPr>
        <w:t>nule</w:t>
      </w:r>
      <w:r>
        <w:rPr>
          <w:rFonts w:ascii="Open Sans" w:hAnsi="Open Sans"/>
        </w:rPr>
        <w:t xml:space="preserve"> i </w:t>
      </w:r>
      <w:r>
        <w:rPr>
          <w:rFonts w:ascii="Open Sans" w:hAnsi="Open Sans"/>
          <w:b/>
        </w:rPr>
        <w:t>jedinice</w:t>
      </w:r>
      <w:r>
        <w:rPr>
          <w:rFonts w:ascii="Open Sans" w:hAnsi="Open Sans"/>
        </w:rPr>
        <w:t xml:space="preserve"> kakobi predstavio da li je neka karta okrenuto licem prema gore ili ne. </w:t>
      </w:r>
      <w:r>
        <w:rPr>
          <w:rFonts w:ascii="Open Sans" w:hAnsi="Open Sans"/>
          <w:b/>
        </w:rPr>
        <w:t>0</w:t>
      </w:r>
      <w:r>
        <w:rPr>
          <w:rFonts w:ascii="Open Sans" w:hAnsi="Open Sans"/>
        </w:rPr>
        <w:t xml:space="preserve"> označava da je karta sakrivena, a </w:t>
      </w:r>
      <w:r>
        <w:rPr>
          <w:rFonts w:ascii="Open Sans" w:hAnsi="Open Sans"/>
          <w:b/>
        </w:rPr>
        <w:t>1</w:t>
      </w:r>
      <w:r>
        <w:rPr>
          <w:rFonts w:ascii="Open Sans" w:hAnsi="Open Sans"/>
        </w:rPr>
        <w:t xml:space="preserve"> označava da možete vidjeti njene tačke. Na primjer:</w:t>
      </w:r>
    </w:p>
    <w:p w:rsidR="00CF14BE" w:rsidRPr="00673612" w:rsidRDefault="008B61D4">
      <w:pPr>
        <w:pStyle w:val="WorksheetNormal"/>
        <w:rPr>
          <w:rFonts w:ascii="Open Sans" w:hAnsi="Open Sans"/>
        </w:rPr>
      </w:pPr>
      <w:r>
        <w:rPr>
          <w:rFonts w:ascii="Open Sans" w:hAnsi="Open Sans"/>
          <w:noProof/>
          <w:lang w:val="en-US"/>
        </w:rPr>
        <w:drawing>
          <wp:inline distT="0" distB="0" distL="0" distR="0" wp14:anchorId="6CBFB2BE" wp14:editId="4283C2DD">
            <wp:extent cx="3314700" cy="1000125"/>
            <wp:effectExtent l="0" t="0" r="12700" b="0"/>
            <wp:docPr id="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rsidR="00B2076E" w:rsidRPr="00487721" w:rsidRDefault="00B2076E" w:rsidP="00B2076E">
      <w:pPr>
        <w:pStyle w:val="WorksheetNormal"/>
        <w:rPr>
          <w:lang w:val="fr-CA"/>
        </w:rPr>
      </w:pPr>
      <w:r w:rsidRPr="00487721">
        <w:rPr>
          <w:rFonts w:ascii="Open Sans" w:hAnsi="Open Sans"/>
          <w:lang w:val="fr-CA"/>
        </w:rPr>
        <w:t xml:space="preserve">Možete li reći koliko je </w:t>
      </w:r>
      <w:r w:rsidRPr="00487721">
        <w:rPr>
          <w:rFonts w:ascii="Open Sans" w:hAnsi="Open Sans"/>
          <w:b/>
          <w:lang w:val="fr-CA"/>
        </w:rPr>
        <w:t>10101</w:t>
      </w:r>
      <w:r w:rsidRPr="00487721">
        <w:rPr>
          <w:rFonts w:ascii="Open Sans" w:hAnsi="Open Sans"/>
          <w:lang w:val="fr-CA"/>
        </w:rPr>
        <w:t xml:space="preserve"> ? A šta je sa </w:t>
      </w:r>
      <w:r w:rsidRPr="00487721">
        <w:rPr>
          <w:rFonts w:ascii="Open Sans" w:hAnsi="Open Sans"/>
          <w:b/>
          <w:lang w:val="fr-CA"/>
        </w:rPr>
        <w:t>11111</w:t>
      </w:r>
      <w:r w:rsidRPr="00487721">
        <w:rPr>
          <w:rFonts w:ascii="Open Sans" w:hAnsi="Open Sans"/>
          <w:lang w:val="fr-CA"/>
        </w:rPr>
        <w:t>?</w:t>
      </w:r>
    </w:p>
    <w:p w:rsidR="00B2076E" w:rsidRDefault="00B2076E" w:rsidP="00B2076E">
      <w:pPr>
        <w:pStyle w:val="WorksheetNormal"/>
      </w:pPr>
      <w:r w:rsidRPr="00487721">
        <w:rPr>
          <w:rFonts w:ascii="Open Sans" w:hAnsi="Open Sans"/>
          <w:lang w:val="fr-CA"/>
        </w:rPr>
        <w:t xml:space="preserve">Koji dan u mjesecu ste rodjeni? </w:t>
      </w:r>
      <w:r>
        <w:rPr>
          <w:rFonts w:ascii="Open Sans" w:hAnsi="Open Sans"/>
        </w:rPr>
        <w:t xml:space="preserve">Zapišite taj dan u binarnom sistemu. Napišite dan u mjesecu kada je rodjen vaš prijatelj. </w:t>
      </w:r>
    </w:p>
    <w:p w:rsidR="00CF14BE" w:rsidRPr="00673612" w:rsidRDefault="008B61D4">
      <w:pPr>
        <w:pStyle w:val="Heading7"/>
        <w:rPr>
          <w:rFonts w:ascii="Open Sans" w:hAnsi="Open Sans"/>
        </w:rPr>
      </w:pPr>
      <w:r>
        <w:rPr>
          <w:rFonts w:ascii="Open Sans" w:hAnsi="Open Sans"/>
          <w:noProof/>
          <w:lang w:val="en-US"/>
        </w:rPr>
        <w:drawing>
          <wp:anchor distT="360045" distB="360045" distL="114300" distR="114300" simplePos="0" relativeHeight="251638784" behindDoc="0" locked="0" layoutInCell="0" allowOverlap="1" wp14:anchorId="11390A94" wp14:editId="735689D5">
            <wp:simplePos x="0" y="0"/>
            <wp:positionH relativeFrom="column">
              <wp:posOffset>382905</wp:posOffset>
            </wp:positionH>
            <wp:positionV relativeFrom="paragraph">
              <wp:posOffset>802640</wp:posOffset>
            </wp:positionV>
            <wp:extent cx="3840480" cy="2227580"/>
            <wp:effectExtent l="0" t="0" r="0" b="7620"/>
            <wp:wrapTopAndBottom/>
            <wp:docPr id="166" name="Picture 14" descr="Binary Work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nary Worksheet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0480" cy="2227580"/>
                    </a:xfrm>
                    <a:prstGeom prst="rect">
                      <a:avLst/>
                    </a:prstGeom>
                    <a:noFill/>
                  </pic:spPr>
                </pic:pic>
              </a:graphicData>
            </a:graphic>
            <wp14:sizeRelH relativeFrom="page">
              <wp14:pctWidth>0</wp14:pctWidth>
            </wp14:sizeRelH>
            <wp14:sizeRelV relativeFrom="page">
              <wp14:pctHeight>0</wp14:pctHeight>
            </wp14:sizeRelV>
          </wp:anchor>
        </w:drawing>
      </w:r>
      <w:r w:rsidR="00B2076E" w:rsidRPr="00B2076E">
        <w:rPr>
          <w:rFonts w:ascii="Open Sans" w:hAnsi="Open Sans"/>
        </w:rPr>
        <w:t xml:space="preserve"> </w:t>
      </w:r>
      <w:r w:rsidR="00B2076E">
        <w:rPr>
          <w:rFonts w:ascii="Open Sans" w:hAnsi="Open Sans"/>
        </w:rPr>
        <w:t>Pokušajte odgonetnuti koji brojevi su kodirani</w:t>
      </w:r>
      <w:r w:rsidR="00CF14BE" w:rsidRPr="00673612">
        <w:rPr>
          <w:rFonts w:ascii="Open Sans" w:hAnsi="Open Sans"/>
        </w:rPr>
        <w:t>:</w:t>
      </w:r>
    </w:p>
    <w:p w:rsidR="00CF14BE" w:rsidRPr="00673612" w:rsidRDefault="00CF14BE">
      <w:pPr>
        <w:pStyle w:val="WorksheetNormal"/>
        <w:rPr>
          <w:rFonts w:ascii="Open Sans" w:hAnsi="Open Sans"/>
        </w:rPr>
      </w:pPr>
    </w:p>
    <w:p w:rsidR="00CF14BE" w:rsidRPr="00673612" w:rsidRDefault="00B2076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r>
        <w:rPr>
          <w:rFonts w:ascii="Open Sans" w:hAnsi="Open Sans"/>
        </w:rPr>
        <w:t>Ekstra za Eksperte:</w:t>
      </w:r>
      <w:r>
        <w:rPr>
          <w:rFonts w:ascii="Open Sans" w:hAnsi="Open Sans"/>
          <w:b w:val="0"/>
        </w:rPr>
        <w:t xml:space="preserve"> Koristeći komplet šipki dužina 1, 2, 4, 8 i 16 mjernih jedinica pokažite kako možete izmjeriti svaku dužinu od 0 do 31 jedinica. Ili iznenadite odrasle objašnjavajući kako možete uz pomoć vage sa dva tasa i samo nekoliko težina izmjeriti težinu mnogo različitih, teških stvari kao što su koferi ili kutije!</w:t>
      </w:r>
    </w:p>
    <w:p w:rsidR="00CF14BE" w:rsidRPr="00673612" w:rsidRDefault="00915E14">
      <w:pPr>
        <w:pStyle w:val="WorksheetTitle"/>
        <w:rPr>
          <w:rFonts w:ascii="Open Sans" w:hAnsi="Open Sans"/>
        </w:rPr>
      </w:pPr>
      <w:bookmarkStart w:id="21" w:name="Worksheet_Secret"/>
      <w:bookmarkEnd w:id="21"/>
      <w:r>
        <w:rPr>
          <w:rFonts w:ascii="Open Sans" w:hAnsi="Open Sans"/>
        </w:rPr>
        <w:lastRenderedPageBreak/>
        <w:t xml:space="preserve">Radni </w:t>
      </w:r>
      <w:r w:rsidR="00B2076E">
        <w:rPr>
          <w:rFonts w:ascii="Open Sans" w:hAnsi="Open Sans"/>
        </w:rPr>
        <w:t>List za Aktivnost: Slanje tajnih poruka</w:t>
      </w:r>
    </w:p>
    <w:p w:rsidR="00CF14BE"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41856" behindDoc="0" locked="0" layoutInCell="0" allowOverlap="1" wp14:anchorId="54578470" wp14:editId="3A1D9D30">
            <wp:simplePos x="0" y="0"/>
            <wp:positionH relativeFrom="column">
              <wp:posOffset>3949065</wp:posOffset>
            </wp:positionH>
            <wp:positionV relativeFrom="paragraph">
              <wp:posOffset>1595120</wp:posOffset>
            </wp:positionV>
            <wp:extent cx="1407160" cy="4389120"/>
            <wp:effectExtent l="0" t="0" r="0" b="5080"/>
            <wp:wrapSquare wrapText="bothSides"/>
            <wp:docPr id="165" name="Picture 21" descr="L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t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7160" cy="4389120"/>
                    </a:xfrm>
                    <a:prstGeom prst="rect">
                      <a:avLst/>
                    </a:prstGeom>
                    <a:noFill/>
                  </pic:spPr>
                </pic:pic>
              </a:graphicData>
            </a:graphic>
            <wp14:sizeRelH relativeFrom="page">
              <wp14:pctWidth>0</wp14:pctWidth>
            </wp14:sizeRelH>
            <wp14:sizeRelV relativeFrom="page">
              <wp14:pctHeight>0</wp14:pctHeight>
            </wp14:sizeRelV>
          </wp:anchor>
        </w:drawing>
      </w:r>
      <w:r w:rsidR="00B2076E" w:rsidRPr="00B2076E">
        <w:rPr>
          <w:rFonts w:ascii="Open Sans" w:hAnsi="Open Sans"/>
        </w:rPr>
        <w:t xml:space="preserve"> </w:t>
      </w:r>
      <w:r w:rsidR="00B2076E">
        <w:rPr>
          <w:rFonts w:ascii="Open Sans" w:hAnsi="Open Sans"/>
        </w:rPr>
        <w:t>Tom je zarobljen na posljednjem spratu robne kuće. Upravo počinju praznici i on želi ići kući sa svojim poklonima. Šta može uraditi? Već je pokušao zvati u pomoć, čak se i derao, ali nema nikoga ko ga može čuti. Preko puta ulice je primjetio nekoga ko se bavi računarima i koji je ostao da radi do kasno u noć. Tom pokušava smisliti način kako da privuče njegovu pažnju? Tom je istražio sprat da vidi šta bi moglo biti od koristi. Došao je na super ideju—može iskoristiti svjetla ukrasnih jelki kako bi poslao poruku preko puta ulice! Našao je i skupio sva svjetla i uključio ih tako da može na lagan način da ih uključuje i isključuje. Koristiće jednostavan binarni kod, za koji zna sa sigurnošću da gospodja preko puta može razumjeti. Možete li mu pomoći da pošalje poruku</w:t>
      </w:r>
      <w:r w:rsidR="00CF14BE" w:rsidRPr="00673612">
        <w:rPr>
          <w:rFonts w:ascii="Open Sans" w:hAnsi="Open Sans"/>
        </w:rPr>
        <w:t>?</w:t>
      </w:r>
    </w:p>
    <w:p w:rsidR="00CF14BE" w:rsidRPr="00673612" w:rsidRDefault="00CF14BE">
      <w:pPr>
        <w:pStyle w:val="WorksheetNormal"/>
        <w:ind w:left="0"/>
        <w:rPr>
          <w:rFonts w:ascii="Open Sans" w:hAnsi="Open Sans"/>
        </w:rPr>
      </w:pPr>
    </w:p>
    <w:p w:rsidR="00CF14BE" w:rsidRPr="00673612" w:rsidRDefault="008B61D4">
      <w:pPr>
        <w:pStyle w:val="WorksheetNormal"/>
        <w:ind w:left="0"/>
        <w:rPr>
          <w:rFonts w:ascii="Open Sans" w:hAnsi="Open Sans"/>
        </w:rPr>
      </w:pPr>
      <w:r>
        <w:rPr>
          <w:rFonts w:ascii="Open Sans" w:hAnsi="Open Sans"/>
          <w:noProof/>
          <w:lang w:val="en-US"/>
        </w:rPr>
        <w:drawing>
          <wp:anchor distT="0" distB="0" distL="114300" distR="114300" simplePos="0" relativeHeight="251640832" behindDoc="0" locked="0" layoutInCell="0" allowOverlap="1" wp14:anchorId="3C80B120" wp14:editId="445337C1">
            <wp:simplePos x="0" y="0"/>
            <wp:positionH relativeFrom="column">
              <wp:posOffset>17145</wp:posOffset>
            </wp:positionH>
            <wp:positionV relativeFrom="paragraph">
              <wp:posOffset>244475</wp:posOffset>
            </wp:positionV>
            <wp:extent cx="3657600" cy="2586355"/>
            <wp:effectExtent l="0" t="0" r="0" b="4445"/>
            <wp:wrapTopAndBottom/>
            <wp:docPr id="164" name="Picture 16" descr="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586355"/>
                    </a:xfrm>
                    <a:prstGeom prst="rect">
                      <a:avLst/>
                    </a:prstGeom>
                    <a:noFill/>
                  </pic:spPr>
                </pic:pic>
              </a:graphicData>
            </a:graphic>
            <wp14:sizeRelH relativeFrom="page">
              <wp14:pctWidth>0</wp14:pctWidth>
            </wp14:sizeRelH>
            <wp14:sizeRelV relativeFrom="page">
              <wp14:pctHeight>0</wp14:pctHeight>
            </wp14:sizeRelV>
          </wp:anchor>
        </w:drawing>
      </w:r>
    </w:p>
    <w:p w:rsidR="00CF14BE" w:rsidRPr="00673612" w:rsidRDefault="00CF14BE">
      <w:pPr>
        <w:pStyle w:val="WorksheetNormal"/>
        <w:ind w:left="0"/>
        <w:rPr>
          <w:rFonts w:ascii="Open Sans" w:hAnsi="Open Sans"/>
        </w:rPr>
      </w:pPr>
    </w:p>
    <w:p w:rsidR="00CF14BE" w:rsidRPr="00673612" w:rsidRDefault="00CF14BE">
      <w:pPr>
        <w:pStyle w:val="WorksheetNormal"/>
        <w:ind w:left="0"/>
        <w:rPr>
          <w:rFonts w:ascii="Open Sans" w:hAnsi="Open Sans"/>
        </w:rPr>
      </w:pPr>
    </w:p>
    <w:p w:rsidR="00CF14BE" w:rsidRPr="00673612" w:rsidRDefault="00CF14BE">
      <w:pPr>
        <w:pStyle w:val="WorksheetNormal"/>
        <w:ind w:left="0"/>
        <w:rPr>
          <w:rFonts w:ascii="Open Sans" w:hAnsi="Open San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3"/>
        <w:gridCol w:w="554"/>
        <w:gridCol w:w="554"/>
        <w:gridCol w:w="554"/>
        <w:gridCol w:w="554"/>
        <w:gridCol w:w="554"/>
        <w:gridCol w:w="553"/>
        <w:gridCol w:w="554"/>
        <w:gridCol w:w="554"/>
        <w:gridCol w:w="554"/>
        <w:gridCol w:w="554"/>
        <w:gridCol w:w="554"/>
        <w:gridCol w:w="554"/>
      </w:tblGrid>
      <w:tr w:rsidR="00CF14BE" w:rsidRPr="00673612">
        <w:trPr>
          <w:trHeight w:hRule="exact" w:val="320"/>
          <w:jc w:val="center"/>
        </w:trPr>
        <w:tc>
          <w:tcPr>
            <w:tcW w:w="553"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3</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4</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5</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6</w:t>
            </w:r>
          </w:p>
        </w:tc>
        <w:tc>
          <w:tcPr>
            <w:tcW w:w="553"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7</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8</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9</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10</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11</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12</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13</w:t>
            </w:r>
          </w:p>
        </w:tc>
      </w:tr>
      <w:tr w:rsidR="00CF14BE" w:rsidRPr="00673612">
        <w:trPr>
          <w:trHeight w:hRule="exact" w:val="480"/>
          <w:jc w:val="center"/>
        </w:trPr>
        <w:tc>
          <w:tcPr>
            <w:tcW w:w="553" w:type="dxa"/>
            <w:tcBorders>
              <w:bottom w:val="nil"/>
            </w:tcBorders>
          </w:tcPr>
          <w:p w:rsidR="00CF14BE" w:rsidRPr="00673612" w:rsidRDefault="00915E14">
            <w:pPr>
              <w:pStyle w:val="WorksheetNormal"/>
              <w:ind w:left="0"/>
              <w:jc w:val="center"/>
              <w:rPr>
                <w:rFonts w:ascii="Open Sans" w:hAnsi="Open Sans"/>
                <w:b/>
                <w:sz w:val="32"/>
              </w:rPr>
            </w:pPr>
            <w:r w:rsidRPr="00673612">
              <w:rPr>
                <w:rFonts w:ascii="Open Sans" w:hAnsi="Open Sans"/>
                <w:b/>
                <w:sz w:val="32"/>
              </w:rPr>
              <w:t>A</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b</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c</w:t>
            </w:r>
          </w:p>
        </w:tc>
        <w:tc>
          <w:tcPr>
            <w:tcW w:w="554" w:type="dxa"/>
            <w:tcBorders>
              <w:bottom w:val="nil"/>
            </w:tcBorders>
          </w:tcPr>
          <w:p w:rsidR="00CF14BE" w:rsidRPr="00673612" w:rsidRDefault="00B2076E">
            <w:pPr>
              <w:pStyle w:val="WorksheetNormal"/>
              <w:ind w:left="0"/>
              <w:jc w:val="center"/>
              <w:rPr>
                <w:rFonts w:ascii="Open Sans" w:hAnsi="Open Sans"/>
                <w:b/>
                <w:sz w:val="32"/>
              </w:rPr>
            </w:pPr>
            <w:r w:rsidRPr="00673612">
              <w:rPr>
                <w:rFonts w:ascii="Open Sans" w:hAnsi="Open Sans"/>
                <w:b/>
                <w:sz w:val="32"/>
              </w:rPr>
              <w:t>D</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e</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f</w:t>
            </w:r>
          </w:p>
        </w:tc>
        <w:tc>
          <w:tcPr>
            <w:tcW w:w="553"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g</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h</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i</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j</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k</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l</w:t>
            </w:r>
          </w:p>
        </w:tc>
        <w:tc>
          <w:tcPr>
            <w:tcW w:w="554" w:type="dxa"/>
            <w:tcBorders>
              <w:bottom w:val="nil"/>
            </w:tcBorders>
          </w:tcPr>
          <w:p w:rsidR="00CF14BE" w:rsidRPr="00673612" w:rsidRDefault="00CF14BE">
            <w:pPr>
              <w:pStyle w:val="WorksheetNormal"/>
              <w:ind w:left="0"/>
              <w:jc w:val="center"/>
              <w:rPr>
                <w:rFonts w:ascii="Open Sans" w:hAnsi="Open Sans"/>
                <w:b/>
                <w:sz w:val="32"/>
              </w:rPr>
            </w:pPr>
            <w:r w:rsidRPr="00673612">
              <w:rPr>
                <w:rFonts w:ascii="Open Sans" w:hAnsi="Open Sans"/>
                <w:b/>
                <w:sz w:val="32"/>
              </w:rPr>
              <w:t>m</w:t>
            </w:r>
          </w:p>
        </w:tc>
      </w:tr>
      <w:tr w:rsidR="00CF14BE" w:rsidRPr="00673612">
        <w:trPr>
          <w:trHeight w:hRule="exact" w:val="320"/>
          <w:jc w:val="center"/>
        </w:trPr>
        <w:tc>
          <w:tcPr>
            <w:tcW w:w="553"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14</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15</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16</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17</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18</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19</w:t>
            </w:r>
          </w:p>
        </w:tc>
        <w:tc>
          <w:tcPr>
            <w:tcW w:w="553"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20</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21</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22</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23</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24</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25</w:t>
            </w:r>
          </w:p>
        </w:tc>
        <w:tc>
          <w:tcPr>
            <w:tcW w:w="554" w:type="dxa"/>
            <w:shd w:val="clear" w:color="auto" w:fill="000000"/>
          </w:tcPr>
          <w:p w:rsidR="00CF14BE" w:rsidRPr="00673612" w:rsidRDefault="00CF14BE">
            <w:pPr>
              <w:pStyle w:val="WorksheetNormal"/>
              <w:ind w:left="0"/>
              <w:jc w:val="center"/>
              <w:rPr>
                <w:rFonts w:ascii="Open Sans" w:hAnsi="Open Sans"/>
                <w:b/>
              </w:rPr>
            </w:pPr>
            <w:r w:rsidRPr="00673612">
              <w:rPr>
                <w:rFonts w:ascii="Open Sans" w:hAnsi="Open Sans"/>
                <w:b/>
              </w:rPr>
              <w:t>26</w:t>
            </w:r>
          </w:p>
        </w:tc>
      </w:tr>
      <w:tr w:rsidR="00CF14BE" w:rsidRPr="00673612">
        <w:trPr>
          <w:trHeight w:hRule="exact" w:val="480"/>
          <w:jc w:val="center"/>
        </w:trPr>
        <w:tc>
          <w:tcPr>
            <w:tcW w:w="553" w:type="dxa"/>
          </w:tcPr>
          <w:p w:rsidR="00CF14BE" w:rsidRPr="00673612" w:rsidRDefault="00915E14">
            <w:pPr>
              <w:pStyle w:val="WorksheetNormal"/>
              <w:ind w:left="0"/>
              <w:jc w:val="center"/>
              <w:rPr>
                <w:rFonts w:ascii="Open Sans" w:hAnsi="Open Sans"/>
                <w:b/>
                <w:sz w:val="32"/>
              </w:rPr>
            </w:pPr>
            <w:r w:rsidRPr="00673612">
              <w:rPr>
                <w:rFonts w:ascii="Open Sans" w:hAnsi="Open Sans"/>
                <w:b/>
                <w:sz w:val="32"/>
              </w:rPr>
              <w:t>N</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o</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p</w:t>
            </w:r>
          </w:p>
        </w:tc>
        <w:tc>
          <w:tcPr>
            <w:tcW w:w="554" w:type="dxa"/>
          </w:tcPr>
          <w:p w:rsidR="00CF14BE" w:rsidRPr="00673612" w:rsidRDefault="00B2076E">
            <w:pPr>
              <w:pStyle w:val="WorksheetNormal"/>
              <w:ind w:left="0"/>
              <w:jc w:val="center"/>
              <w:rPr>
                <w:rFonts w:ascii="Open Sans" w:hAnsi="Open Sans"/>
                <w:b/>
                <w:sz w:val="32"/>
              </w:rPr>
            </w:pPr>
            <w:r w:rsidRPr="00673612">
              <w:rPr>
                <w:rFonts w:ascii="Open Sans" w:hAnsi="Open Sans"/>
                <w:b/>
                <w:sz w:val="32"/>
              </w:rPr>
              <w:t>Q</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r</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s</w:t>
            </w:r>
          </w:p>
        </w:tc>
        <w:tc>
          <w:tcPr>
            <w:tcW w:w="553"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t</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u</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v</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w</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x</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y</w:t>
            </w:r>
          </w:p>
        </w:tc>
        <w:tc>
          <w:tcPr>
            <w:tcW w:w="554" w:type="dxa"/>
          </w:tcPr>
          <w:p w:rsidR="00CF14BE" w:rsidRPr="00673612" w:rsidRDefault="00CF14BE">
            <w:pPr>
              <w:pStyle w:val="WorksheetNormal"/>
              <w:ind w:left="0"/>
              <w:jc w:val="center"/>
              <w:rPr>
                <w:rFonts w:ascii="Open Sans" w:hAnsi="Open Sans"/>
                <w:b/>
                <w:sz w:val="32"/>
              </w:rPr>
            </w:pPr>
            <w:r w:rsidRPr="00673612">
              <w:rPr>
                <w:rFonts w:ascii="Open Sans" w:hAnsi="Open Sans"/>
                <w:b/>
                <w:sz w:val="32"/>
              </w:rPr>
              <w:t>z</w:t>
            </w:r>
          </w:p>
        </w:tc>
      </w:tr>
    </w:tbl>
    <w:p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rsidR="00CF14BE" w:rsidRPr="00673612" w:rsidRDefault="00915E14">
      <w:pPr>
        <w:pStyle w:val="WorksheetTitle"/>
        <w:rPr>
          <w:rFonts w:ascii="Open Sans" w:hAnsi="Open Sans"/>
        </w:rPr>
      </w:pPr>
      <w:bookmarkStart w:id="22" w:name="Worksheet_Fax"/>
      <w:bookmarkEnd w:id="22"/>
      <w:r>
        <w:rPr>
          <w:rFonts w:ascii="Open Sans" w:hAnsi="Open Sans"/>
        </w:rPr>
        <w:lastRenderedPageBreak/>
        <w:t xml:space="preserve">Radni </w:t>
      </w:r>
      <w:r w:rsidR="00B2076E">
        <w:rPr>
          <w:rFonts w:ascii="Open Sans" w:hAnsi="Open Sans"/>
        </w:rPr>
        <w:t>List za Aktivnost: E-mail i Modemi</w:t>
      </w:r>
    </w:p>
    <w:p w:rsidR="00CF14BE" w:rsidRPr="00673612" w:rsidRDefault="00B2076E">
      <w:pPr>
        <w:pStyle w:val="WorksheetNormal"/>
        <w:rPr>
          <w:rFonts w:ascii="Open Sans" w:hAnsi="Open Sans"/>
        </w:rPr>
      </w:pPr>
      <w:r>
        <w:rPr>
          <w:rFonts w:ascii="Open Sans" w:hAnsi="Open Sans"/>
        </w:rPr>
        <w:t>Računari spojeni na internet pomoću modema takodje koriste binarni sistem za slanje poruka (i informacija u opštem slučaju). Jedina razlika je da oni koriste biiip. Biip sa visokim tonom može predstavljati jedinicu a biip sa niskim tonom se može koristiti da predstavimo nulu. Ovi tonovi idu velikom brzinom, tako brzo u stvari da sve što mi možemo čuti je neugodan neujednačen zvuk. Modemi su stara tehnologija i moguće je da ih nikada niste vidjeli ni čuli, ali možete probati pozvati fax i čut ćete isti zvuk—faks koristi takodje modeme da bi slao informacije</w:t>
      </w:r>
      <w:r w:rsidR="00CF14BE" w:rsidRPr="00673612">
        <w:rPr>
          <w:rFonts w:ascii="Open Sans" w:hAnsi="Open Sans"/>
        </w:rPr>
        <w:t xml:space="preserve">. </w:t>
      </w:r>
    </w:p>
    <w:p w:rsidR="00CF14BE" w:rsidRPr="00673612" w:rsidRDefault="008B61D4">
      <w:pPr>
        <w:pStyle w:val="WorksheetNormal"/>
        <w:rPr>
          <w:rFonts w:ascii="Open Sans" w:hAnsi="Open Sans"/>
        </w:rPr>
      </w:pPr>
      <w:r>
        <w:rPr>
          <w:rFonts w:ascii="Open Sans" w:hAnsi="Open Sans"/>
          <w:noProof/>
          <w:lang w:val="en-US"/>
        </w:rPr>
        <w:drawing>
          <wp:inline distT="0" distB="0" distL="0" distR="0" wp14:anchorId="3017FCCE" wp14:editId="5F3F30BA">
            <wp:extent cx="5400675" cy="1428750"/>
            <wp:effectExtent l="0" t="0" r="9525" b="0"/>
            <wp:docPr id="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1428750"/>
                    </a:xfrm>
                    <a:prstGeom prst="rect">
                      <a:avLst/>
                    </a:prstGeom>
                    <a:noFill/>
                    <a:ln>
                      <a:noFill/>
                    </a:ln>
                  </pic:spPr>
                </pic:pic>
              </a:graphicData>
            </a:graphic>
          </wp:inline>
        </w:drawing>
      </w:r>
    </w:p>
    <w:p w:rsidR="00CF14BE" w:rsidRPr="00673612" w:rsidRDefault="00B2076E" w:rsidP="00B2076E">
      <w:pPr>
        <w:pStyle w:val="WorksheetNormal"/>
        <w:rPr>
          <w:rFonts w:ascii="Open Sans" w:hAnsi="Open Sans"/>
        </w:rPr>
      </w:pPr>
      <w:r>
        <w:rPr>
          <w:rFonts w:ascii="Open Sans" w:hAnsi="Open Sans"/>
        </w:rPr>
        <w:t>Koristeći isti kod koji je koristio Tom na posljednjem spratu robne kuće, pokušaj poslati e-mail svom prijatelju. Učini to na način da bude lagan i za tebe i za tvog prijatelja—nije moguće, a ni potrebno da budeš brz kao modem!</w:t>
      </w:r>
    </w:p>
    <w:p w:rsidR="00CF14BE" w:rsidRPr="00673612" w:rsidRDefault="008B61D4">
      <w:pPr>
        <w:pStyle w:val="WorksheetNormal"/>
        <w:jc w:val="center"/>
        <w:rPr>
          <w:rFonts w:ascii="Open Sans" w:hAnsi="Open Sans"/>
          <w:noProof/>
        </w:rPr>
      </w:pPr>
      <w:r>
        <w:rPr>
          <w:rFonts w:ascii="Open Sans" w:hAnsi="Open Sans"/>
          <w:noProof/>
          <w:lang w:val="en-US"/>
        </w:rPr>
        <w:drawing>
          <wp:inline distT="0" distB="0" distL="0" distR="0" wp14:anchorId="234A3F0F" wp14:editId="5B9E02B4">
            <wp:extent cx="4672330" cy="2586355"/>
            <wp:effectExtent l="0" t="0" r="1270" b="4445"/>
            <wp:docPr id="469" name="Picture 11" descr="hi-b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by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2330" cy="2586355"/>
                    </a:xfrm>
                    <a:prstGeom prst="rect">
                      <a:avLst/>
                    </a:prstGeom>
                    <a:noFill/>
                    <a:ln>
                      <a:noFill/>
                    </a:ln>
                  </pic:spPr>
                </pic:pic>
              </a:graphicData>
            </a:graphic>
          </wp:inline>
        </w:drawing>
      </w:r>
    </w:p>
    <w:p w:rsidR="00CF14BE" w:rsidRPr="00673612" w:rsidRDefault="00CF14BE">
      <w:pPr>
        <w:pStyle w:val="WorksheetNormal"/>
        <w:rPr>
          <w:rFonts w:ascii="Open Sans" w:hAnsi="Open Sans"/>
        </w:rPr>
        <w:sectPr w:rsidR="00CF14BE" w:rsidRPr="00673612">
          <w:footerReference w:type="even" r:id="rId37"/>
          <w:footerReference w:type="default" r:id="rId38"/>
          <w:pgSz w:w="11906" w:h="16838"/>
          <w:pgMar w:top="1418" w:right="1701" w:bottom="1985" w:left="1701" w:header="709" w:footer="1134" w:gutter="0"/>
          <w:cols w:space="708"/>
          <w:docGrid w:linePitch="360"/>
        </w:sectPr>
      </w:pPr>
    </w:p>
    <w:p w:rsidR="00B2076E" w:rsidRDefault="00915E14" w:rsidP="00B2076E">
      <w:pPr>
        <w:pStyle w:val="WorksheetTitle"/>
      </w:pPr>
      <w:bookmarkStart w:id="23" w:name="Worksheet_Count"/>
      <w:bookmarkEnd w:id="23"/>
      <w:r>
        <w:rPr>
          <w:rFonts w:ascii="Open Sans" w:hAnsi="Open Sans"/>
        </w:rPr>
        <w:lastRenderedPageBreak/>
        <w:t xml:space="preserve">Radni </w:t>
      </w:r>
      <w:r w:rsidR="00B2076E">
        <w:rPr>
          <w:rFonts w:ascii="Open Sans" w:hAnsi="Open Sans"/>
        </w:rPr>
        <w:t>List za Aktivnost</w:t>
      </w:r>
      <w:r w:rsidR="00CF14BE" w:rsidRPr="00673612">
        <w:rPr>
          <w:rFonts w:ascii="Open Sans" w:hAnsi="Open Sans"/>
        </w:rPr>
        <w:t xml:space="preserve">: </w:t>
      </w:r>
      <w:bookmarkStart w:id="24" w:name="__DdeLink__24116_1365752148"/>
      <w:r w:rsidR="00B2076E">
        <w:rPr>
          <w:rFonts w:ascii="Open Sans" w:hAnsi="Open Sans"/>
        </w:rPr>
        <w:t xml:space="preserve">Brojanje brojeva većih od </w:t>
      </w:r>
      <w:bookmarkEnd w:id="24"/>
      <w:r w:rsidR="00B2076E">
        <w:rPr>
          <w:rFonts w:ascii="Open Sans" w:hAnsi="Open Sans"/>
        </w:rPr>
        <w:t>31</w:t>
      </w:r>
    </w:p>
    <w:p w:rsidR="00B2076E" w:rsidRDefault="00B2076E" w:rsidP="00B2076E">
      <w:pPr>
        <w:pStyle w:val="WorksheetNormal"/>
      </w:pPr>
      <w:r>
        <w:rPr>
          <w:rFonts w:ascii="Open Sans" w:hAnsi="Open Sans"/>
        </w:rPr>
        <w:t xml:space="preserve">Posmatrajmo još malo binarne karte. Ukoliko bi željeli da napravite još jednu, novu kartu u nizu : koliko bi tačaka bilo na toj tački? Kako bi izgledala nova sljedeće karta poslije ove? Koje je pravilo koje ste primjenili za pravljenje novih karata? Kao što vidite i sami samo nekoliko karata nam je potrebno da bi brojali i radili i sa stvarno velikim brojevima. </w:t>
      </w:r>
    </w:p>
    <w:p w:rsidR="00CF14BE" w:rsidRPr="00673612" w:rsidRDefault="00B2076E" w:rsidP="00B2076E">
      <w:pPr>
        <w:pStyle w:val="WorksheetNormal"/>
        <w:rPr>
          <w:rFonts w:ascii="Open Sans" w:hAnsi="Open Sans"/>
        </w:rPr>
      </w:pPr>
      <w:r>
        <w:rPr>
          <w:rFonts w:ascii="Open Sans" w:hAnsi="Open Sans"/>
        </w:rPr>
        <w:t>Ukoliko pažljivo posmatrate dobiveni niz, možete primjetiti jako interesantnu vezu:</w:t>
      </w:r>
      <w:r w:rsidRPr="00673612">
        <w:rPr>
          <w:rFonts w:ascii="Open Sans" w:hAnsi="Open Sans"/>
        </w:rPr>
        <w:t xml:space="preserve"> </w:t>
      </w:r>
    </w:p>
    <w:p w:rsidR="00CF14BE" w:rsidRPr="00743CB2" w:rsidRDefault="00CF14BE">
      <w:pPr>
        <w:pStyle w:val="WorksheetNormal"/>
        <w:ind w:left="1080"/>
        <w:rPr>
          <w:rFonts w:ascii="Open Sans" w:hAnsi="Open Sans"/>
          <w:b/>
          <w:sz w:val="32"/>
          <w:lang w:val="fr-CA"/>
        </w:rPr>
      </w:pPr>
      <w:r w:rsidRPr="00743CB2">
        <w:rPr>
          <w:rFonts w:ascii="Open Sans" w:hAnsi="Open Sans"/>
          <w:b/>
          <w:sz w:val="32"/>
          <w:lang w:val="fr-CA"/>
        </w:rPr>
        <w:t>1, 2, 4, 8, 16…</w:t>
      </w:r>
    </w:p>
    <w:p w:rsidR="00B2076E" w:rsidRPr="00487721" w:rsidRDefault="00B2076E" w:rsidP="00B2076E">
      <w:pPr>
        <w:pStyle w:val="WorksheetNormal"/>
        <w:rPr>
          <w:lang w:val="fr-CA"/>
        </w:rPr>
      </w:pPr>
      <w:r w:rsidRPr="00487721">
        <w:rPr>
          <w:rFonts w:ascii="Open Sans" w:hAnsi="Open Sans"/>
          <w:lang w:val="fr-CA"/>
        </w:rPr>
        <w:t>Pokušajte sabrati: 1 + 2 + 4 = ?   Koji je rezultat koji ste dobili?</w:t>
      </w:r>
    </w:p>
    <w:p w:rsidR="00B2076E" w:rsidRPr="00487721" w:rsidRDefault="00B2076E" w:rsidP="00B2076E">
      <w:pPr>
        <w:pStyle w:val="WorksheetNormal"/>
        <w:rPr>
          <w:lang w:val="fr-CA"/>
        </w:rPr>
      </w:pPr>
      <w:r w:rsidRPr="00487721">
        <w:rPr>
          <w:rFonts w:ascii="Open Sans" w:hAnsi="Open Sans"/>
          <w:lang w:val="fr-CA"/>
        </w:rPr>
        <w:t>Sada pokušajte 1 + 2 + 4 + 8 = ?</w:t>
      </w:r>
    </w:p>
    <w:p w:rsidR="00B2076E" w:rsidRPr="00487721" w:rsidRDefault="00B2076E" w:rsidP="00B2076E">
      <w:pPr>
        <w:pStyle w:val="WorksheetNormal"/>
        <w:rPr>
          <w:lang w:val="fr-CA"/>
        </w:rPr>
      </w:pPr>
      <w:r w:rsidRPr="00487721">
        <w:rPr>
          <w:rFonts w:ascii="Open Sans" w:hAnsi="Open Sans"/>
          <w:lang w:val="fr-CA"/>
        </w:rPr>
        <w:t xml:space="preserve">Šta se dogadja ako saberete sve brojeve od početka do kraja? </w:t>
      </w:r>
    </w:p>
    <w:p w:rsidR="00B2076E" w:rsidRPr="00487721" w:rsidRDefault="00B2076E" w:rsidP="00B2076E">
      <w:pPr>
        <w:pStyle w:val="WorksheetNormal"/>
        <w:rPr>
          <w:lang w:val="fr-CA"/>
        </w:rPr>
      </w:pPr>
      <w:r w:rsidRPr="00487721">
        <w:rPr>
          <w:rFonts w:ascii="Open Sans" w:hAnsi="Open Sans"/>
          <w:lang w:val="fr-CA"/>
        </w:rPr>
        <w:t>Da li ste ikada čuli pjesmu “Neka tvoji prsti prošeću”? Upravo sada možete računati pomoću svojih prstiju, i to tako da radite sa brojevima mnogo većim od 10, a da ne izgledate kao neko iz svemira! Ukoliko koristite binarni sistem tako da svaki prst jedne ruke predstavlja jednu kartu sa tačkicama onda možete brojati od  0 do 31. To su ukupno 32 broja. (Ne zaboravimo da je nula takodje broj!)</w:t>
      </w:r>
    </w:p>
    <w:p w:rsidR="00B2076E" w:rsidRPr="00487721" w:rsidRDefault="00B2076E" w:rsidP="00B2076E">
      <w:pPr>
        <w:pStyle w:val="WorksheetNormal"/>
        <w:rPr>
          <w:lang w:val="fr-CA"/>
        </w:rPr>
      </w:pPr>
      <w:r w:rsidRPr="00487721">
        <w:rPr>
          <w:rFonts w:ascii="Open Sans" w:hAnsi="Open Sans"/>
          <w:lang w:val="fr-CA"/>
        </w:rPr>
        <w:t>Pokušajte sada brojati koristeći sve prste na obje ruke. Ukoliko je prst ispružen onda je to jedan, a ako je savijen onda on predstavlja nulu.</w:t>
      </w:r>
    </w:p>
    <w:p w:rsidR="00B2076E" w:rsidRDefault="00B2076E" w:rsidP="00B2076E">
      <w:pPr>
        <w:pStyle w:val="WorksheetNormal"/>
      </w:pPr>
      <w:r>
        <w:rPr>
          <w:rFonts w:ascii="Open Sans" w:hAnsi="Open Sans"/>
        </w:rPr>
        <w:t>Na takav način možete brojati sve od 0 do 1023 ako koristite obje ruke! To je ukupno 1024 brojeva!</w:t>
      </w:r>
    </w:p>
    <w:p w:rsidR="00B2076E" w:rsidRDefault="00B2076E" w:rsidP="00B2076E">
      <w:pPr>
        <w:pStyle w:val="WorksheetNormal"/>
        <w:rPr>
          <w:rFonts w:ascii="Open Sans" w:hAnsi="Open Sans"/>
        </w:rPr>
      </w:pPr>
      <w:r>
        <w:rPr>
          <w:rFonts w:ascii="Open Sans" w:hAnsi="Open Sans"/>
          <w:noProof/>
          <w:lang w:val="en-US"/>
        </w:rPr>
        <w:drawing>
          <wp:anchor distT="0" distB="0" distL="114300" distR="114300" simplePos="0" relativeHeight="251675648" behindDoc="0" locked="0" layoutInCell="1" allowOverlap="1" wp14:anchorId="4E96AF97" wp14:editId="05DB03E2">
            <wp:simplePos x="0" y="0"/>
            <wp:positionH relativeFrom="column">
              <wp:posOffset>1817878</wp:posOffset>
            </wp:positionH>
            <wp:positionV relativeFrom="paragraph">
              <wp:posOffset>789432</wp:posOffset>
            </wp:positionV>
            <wp:extent cx="2345690" cy="2174875"/>
            <wp:effectExtent l="0" t="0" r="0" b="9525"/>
            <wp:wrapTight wrapText="bothSides">
              <wp:wrapPolygon edited="0">
                <wp:start x="0" y="0"/>
                <wp:lineTo x="0" y="21442"/>
                <wp:lineTo x="21284" y="21442"/>
                <wp:lineTo x="21284" y="0"/>
                <wp:lineTo x="0" y="0"/>
              </wp:wrapPolygon>
            </wp:wrapTight>
            <wp:docPr id="468" name="Picture 12" descr="flexi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ito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4569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rPr>
        <w:t>Sada ako imate stvarno gipke nožne prste (onda možda i izgledate kao iz svemira) onda možete ići još i dalje i više. Ako jedna ruka može biti od koristi za brojanje 32 broja, a dvije ruke nam omogućavaju brojanje 32 × 32 = 1024 brojeva, koji je najveći broj koji gospodjica Gipki-Nožni-Prsti može dostići?</w:t>
      </w:r>
    </w:p>
    <w:p w:rsidR="00CF14BE" w:rsidRPr="00673612" w:rsidRDefault="00CF14BE" w:rsidP="00B2076E">
      <w:pPr>
        <w:pStyle w:val="WorksheetNormal"/>
        <w:ind w:left="0"/>
        <w:rPr>
          <w:rFonts w:ascii="Open Sans" w:hAnsi="Open Sans"/>
        </w:rPr>
        <w:sectPr w:rsidR="00CF14BE" w:rsidRPr="00673612">
          <w:pgSz w:w="11906" w:h="16838"/>
          <w:pgMar w:top="1418" w:right="1701" w:bottom="1985" w:left="1701" w:header="709" w:footer="1134" w:gutter="0"/>
          <w:cols w:space="708"/>
          <w:docGrid w:linePitch="360"/>
        </w:sectPr>
      </w:pPr>
    </w:p>
    <w:p w:rsidR="00CF14BE" w:rsidRPr="00673612" w:rsidRDefault="00915E14">
      <w:pPr>
        <w:pStyle w:val="WorksheetTitle"/>
        <w:rPr>
          <w:rFonts w:ascii="Open Sans" w:hAnsi="Open Sans"/>
        </w:rPr>
      </w:pPr>
      <w:bookmarkStart w:id="25" w:name="Worksheet_MoreBinary"/>
      <w:bookmarkEnd w:id="25"/>
      <w:r>
        <w:rPr>
          <w:rFonts w:ascii="Open Sans" w:hAnsi="Open Sans"/>
        </w:rPr>
        <w:lastRenderedPageBreak/>
        <w:t xml:space="preserve">Radni </w:t>
      </w:r>
      <w:r w:rsidR="00796368">
        <w:rPr>
          <w:rFonts w:ascii="Open Sans" w:hAnsi="Open Sans"/>
        </w:rPr>
        <w:t>List za Aktivnost:</w:t>
      </w:r>
      <w:r w:rsidR="00CF14BE" w:rsidRPr="00673612">
        <w:rPr>
          <w:rFonts w:ascii="Open Sans" w:hAnsi="Open Sans"/>
        </w:rPr>
        <w:t xml:space="preserve"> </w:t>
      </w:r>
      <w:r w:rsidR="00796368">
        <w:rPr>
          <w:rFonts w:ascii="Open Sans" w:hAnsi="Open Sans"/>
          <w:lang w:val="bs-Latn-BA"/>
        </w:rPr>
        <w:t>Još i više o Binarnim Brojevima</w:t>
      </w:r>
    </w:p>
    <w:p w:rsidR="00796368" w:rsidRDefault="00796368" w:rsidP="00CB0BBD">
      <w:pPr>
        <w:pStyle w:val="WorksheetNormal"/>
        <w:numPr>
          <w:ilvl w:val="0"/>
          <w:numId w:val="46"/>
        </w:numPr>
        <w:tabs>
          <w:tab w:val="left" w:pos="540"/>
        </w:tabs>
      </w:pPr>
      <w:r>
        <w:rPr>
          <w:rFonts w:ascii="Open Sans" w:hAnsi="Open Sans"/>
        </w:rPr>
        <w:t>Još jedna interesantna osobina binarnih brojeva je ono što se dogadja kada dopištete nulu sa desne strane nekog binarnog broja. Ukoliko radimo sa bazom 10 (decimalni brojevi), kada dopišete nulu na desnu stranu nekog broja onda dobijete 10 puta veći broj (kao da ste početni broj pomnožili sa 10). Na primjer, 9 postaje 90, a 30 postaje 300.</w:t>
      </w:r>
    </w:p>
    <w:p w:rsidR="00796368" w:rsidRDefault="00796368" w:rsidP="00796368">
      <w:pPr>
        <w:pStyle w:val="WorksheetNormal"/>
        <w:tabs>
          <w:tab w:val="right" w:pos="2880"/>
          <w:tab w:val="center" w:pos="3420"/>
          <w:tab w:val="left" w:pos="3960"/>
        </w:tabs>
        <w:spacing w:after="0"/>
        <w:rPr>
          <w:rFonts w:ascii="Open Sans" w:hAnsi="Open Sans"/>
          <w:lang w:val="fr-CA"/>
        </w:rPr>
      </w:pPr>
      <w:r w:rsidRPr="00487721">
        <w:rPr>
          <w:rFonts w:ascii="Open Sans" w:hAnsi="Open Sans"/>
          <w:lang w:val="fr-CA"/>
        </w:rPr>
        <w:t>Ali šta se dogadja ako dopišete 0 sa desne strane nekog binarnog broja? Probajte ovo:</w:t>
      </w:r>
    </w:p>
    <w:p w:rsidR="00796368" w:rsidRPr="00915E14" w:rsidRDefault="00796368" w:rsidP="00796368">
      <w:pPr>
        <w:pStyle w:val="WorksheetNormal"/>
        <w:tabs>
          <w:tab w:val="right" w:pos="2880"/>
          <w:tab w:val="center" w:pos="3420"/>
          <w:tab w:val="left" w:pos="3960"/>
        </w:tabs>
        <w:spacing w:after="0"/>
        <w:ind w:left="1259"/>
        <w:rPr>
          <w:rFonts w:ascii="Open Sans" w:hAnsi="Open Sans"/>
          <w:sz w:val="48"/>
          <w:lang w:val="fr-CA"/>
        </w:rPr>
      </w:pPr>
    </w:p>
    <w:p w:rsidR="00CF14BE" w:rsidRPr="00915E14" w:rsidRDefault="00CF14BE" w:rsidP="00796368">
      <w:pPr>
        <w:pStyle w:val="WorksheetNormal"/>
        <w:tabs>
          <w:tab w:val="right" w:pos="2880"/>
          <w:tab w:val="center" w:pos="3420"/>
          <w:tab w:val="left" w:pos="3960"/>
        </w:tabs>
        <w:spacing w:after="0"/>
        <w:ind w:left="1259"/>
        <w:rPr>
          <w:rFonts w:ascii="Open Sans" w:hAnsi="Open Sans"/>
          <w:sz w:val="48"/>
          <w:lang w:val="fr-CA"/>
        </w:rPr>
      </w:pPr>
      <w:r w:rsidRPr="00915E14">
        <w:rPr>
          <w:rFonts w:ascii="Open Sans" w:hAnsi="Open Sans"/>
          <w:sz w:val="48"/>
          <w:lang w:val="fr-CA"/>
        </w:rPr>
        <w:tab/>
      </w:r>
      <w:r w:rsidRPr="00915E14">
        <w:rPr>
          <w:rFonts w:ascii="Open Sans" w:hAnsi="Open Sans"/>
          <w:b/>
          <w:sz w:val="48"/>
          <w:lang w:val="fr-CA"/>
        </w:rPr>
        <w:t>1001</w:t>
      </w:r>
      <w:r w:rsidRPr="00915E14">
        <w:rPr>
          <w:rFonts w:ascii="Open Sans" w:hAnsi="Open Sans"/>
          <w:sz w:val="48"/>
          <w:lang w:val="fr-CA"/>
        </w:rPr>
        <w:tab/>
      </w:r>
      <w:r w:rsidRPr="00673612">
        <w:rPr>
          <w:rFonts w:ascii="Open Sans" w:hAnsi="Open Sans"/>
          <w:sz w:val="48"/>
        </w:rPr>
        <w:sym w:font="Symbol" w:char="F0AE"/>
      </w:r>
      <w:r w:rsidRPr="00915E14">
        <w:rPr>
          <w:rFonts w:ascii="Open Sans" w:hAnsi="Open Sans"/>
          <w:sz w:val="48"/>
          <w:lang w:val="fr-CA"/>
        </w:rPr>
        <w:tab/>
      </w:r>
      <w:r w:rsidRPr="00915E14">
        <w:rPr>
          <w:rFonts w:ascii="Open Sans" w:hAnsi="Open Sans"/>
          <w:b/>
          <w:sz w:val="48"/>
          <w:lang w:val="fr-CA"/>
        </w:rPr>
        <w:t>10010</w:t>
      </w:r>
    </w:p>
    <w:p w:rsidR="00CF14BE" w:rsidRPr="00915E14" w:rsidRDefault="00CF14BE">
      <w:pPr>
        <w:pStyle w:val="WorksheetNormal"/>
        <w:tabs>
          <w:tab w:val="right" w:pos="2880"/>
          <w:tab w:val="center" w:pos="3420"/>
          <w:tab w:val="left" w:pos="3960"/>
        </w:tabs>
        <w:ind w:left="1260"/>
        <w:rPr>
          <w:rFonts w:ascii="Open Sans" w:hAnsi="Open Sans"/>
          <w:lang w:val="fr-CA"/>
        </w:rPr>
      </w:pPr>
      <w:r w:rsidRPr="00915E14">
        <w:rPr>
          <w:rFonts w:ascii="Open Sans" w:hAnsi="Open Sans"/>
          <w:lang w:val="fr-CA"/>
        </w:rPr>
        <w:tab/>
        <w:t>(9)</w:t>
      </w:r>
      <w:r w:rsidRPr="00915E14">
        <w:rPr>
          <w:rFonts w:ascii="Open Sans" w:hAnsi="Open Sans"/>
          <w:lang w:val="fr-CA"/>
        </w:rPr>
        <w:tab/>
      </w:r>
      <w:r w:rsidRPr="00915E14">
        <w:rPr>
          <w:rFonts w:ascii="Open Sans" w:hAnsi="Open Sans"/>
          <w:lang w:val="fr-CA"/>
        </w:rPr>
        <w:tab/>
        <w:t>(?)</w:t>
      </w:r>
    </w:p>
    <w:p w:rsidR="00796368" w:rsidRDefault="00796368" w:rsidP="00796368">
      <w:pPr>
        <w:pStyle w:val="WorksheetNormal"/>
        <w:ind w:left="1134"/>
      </w:pPr>
      <w:r w:rsidRPr="00915E14">
        <w:rPr>
          <w:rFonts w:ascii="Open Sans" w:hAnsi="Open Sans"/>
          <w:lang w:val="fr-CA"/>
        </w:rPr>
        <w:t xml:space="preserve">Razmislite o još nekoliko primjera kako bi bolje testirali vašu tvrdnju. </w:t>
      </w:r>
      <w:r>
        <w:rPr>
          <w:rFonts w:ascii="Open Sans" w:hAnsi="Open Sans"/>
        </w:rPr>
        <w:t>Dakle koje je pravilo? Šta mislite da se dogadja?</w:t>
      </w:r>
    </w:p>
    <w:p w:rsidR="00796368" w:rsidRDefault="00796368" w:rsidP="00CB0BBD">
      <w:pPr>
        <w:pStyle w:val="WorksheetNormal"/>
        <w:numPr>
          <w:ilvl w:val="0"/>
          <w:numId w:val="46"/>
        </w:numPr>
        <w:tabs>
          <w:tab w:val="left" w:pos="540"/>
        </w:tabs>
      </w:pPr>
      <w:r>
        <w:rPr>
          <w:rFonts w:ascii="Open Sans" w:hAnsi="Open Sans"/>
        </w:rPr>
        <w:t>Svaka karta koju smo koristili do sada predstavlja jedan ‘bit’ u računaru (‘bit’ je engleska skraćenica za ‘</w:t>
      </w:r>
      <w:r>
        <w:rPr>
          <w:rFonts w:ascii="Open Sans" w:hAnsi="Open Sans"/>
          <w:b/>
          <w:bCs/>
        </w:rPr>
        <w:t>b</w:t>
      </w:r>
      <w:r>
        <w:rPr>
          <w:rFonts w:ascii="Open Sans" w:hAnsi="Open Sans"/>
        </w:rPr>
        <w:t>inary dig</w:t>
      </w:r>
      <w:r>
        <w:rPr>
          <w:rFonts w:ascii="Open Sans" w:hAnsi="Open Sans"/>
          <w:b/>
          <w:bCs/>
        </w:rPr>
        <w:t>it</w:t>
      </w:r>
      <w:r>
        <w:rPr>
          <w:rFonts w:ascii="Open Sans" w:hAnsi="Open Sans"/>
        </w:rPr>
        <w:t xml:space="preserve">’). Pa prema tome naš kod za alfabet koji smo koristili može biti predstavljen sa samo pet karata, ili ‘bitova’. Ipak, računar treba da razlikuje da li su slova mala ili velika, i treba da prepoznaje i predstavlja i cifre, znake interpunkcije kao i neke specijalne simbole kao što su </w:t>
      </w:r>
      <w:r>
        <w:rPr>
          <w:rFonts w:ascii="Open Sans" w:hAnsi="Open Sans"/>
          <w:b/>
        </w:rPr>
        <w:t>$</w:t>
      </w:r>
      <w:r>
        <w:rPr>
          <w:rFonts w:ascii="Open Sans" w:hAnsi="Open Sans"/>
        </w:rPr>
        <w:t xml:space="preserve"> ili </w:t>
      </w:r>
      <w:r>
        <w:rPr>
          <w:rFonts w:ascii="Open Sans" w:hAnsi="Open Sans"/>
          <w:b/>
        </w:rPr>
        <w:t>~</w:t>
      </w:r>
      <w:r>
        <w:rPr>
          <w:rFonts w:ascii="Open Sans" w:hAnsi="Open Sans"/>
        </w:rPr>
        <w:t>.</w:t>
      </w:r>
    </w:p>
    <w:p w:rsidR="00796368" w:rsidRDefault="00796368" w:rsidP="00796368">
      <w:pPr>
        <w:pStyle w:val="WorksheetNormal"/>
        <w:ind w:left="1134"/>
      </w:pPr>
      <w:r>
        <w:rPr>
          <w:rFonts w:ascii="Open Sans" w:hAnsi="Open Sans"/>
        </w:rPr>
        <w:t>Pogledajmo sada jednu uobičajenu tastaturu za računar i odgovorimo na pitanje koliko znakova (karaktera) jedan računar mora moći predstaviti. Koliko dakle bitova neki računar mora koristiti da predstavi (i sačuva) sve te različite znakove?</w:t>
      </w:r>
    </w:p>
    <w:p w:rsidR="00CF14BE" w:rsidRPr="00673612" w:rsidRDefault="00796368" w:rsidP="00796368">
      <w:pPr>
        <w:pStyle w:val="WorksheetNormal"/>
        <w:tabs>
          <w:tab w:val="left" w:pos="540"/>
        </w:tabs>
        <w:ind w:left="1134"/>
        <w:rPr>
          <w:rFonts w:ascii="Open Sans" w:hAnsi="Open Sans"/>
        </w:rPr>
        <w:sectPr w:rsidR="00CF14BE" w:rsidRPr="00673612">
          <w:footerReference w:type="even" r:id="rId40"/>
          <w:footerReference w:type="default" r:id="rId41"/>
          <w:pgSz w:w="11906" w:h="16838"/>
          <w:pgMar w:top="1418" w:right="1701" w:bottom="1985" w:left="1701" w:header="709" w:footer="1134" w:gutter="0"/>
          <w:cols w:space="708"/>
          <w:docGrid w:linePitch="360"/>
        </w:sectPr>
      </w:pPr>
      <w:r>
        <w:rPr>
          <w:rFonts w:ascii="Open Sans" w:hAnsi="Open Sans"/>
        </w:rPr>
        <w:t>Većina računara danas koristi standardizovano predstavljanje koje zovemo ASCII (</w:t>
      </w:r>
      <w:r>
        <w:rPr>
          <w:rFonts w:ascii="Open Sans" w:hAnsi="Open Sans"/>
          <w:b/>
        </w:rPr>
        <w:t>A</w:t>
      </w:r>
      <w:r>
        <w:rPr>
          <w:rFonts w:ascii="Open Sans" w:hAnsi="Open Sans"/>
        </w:rPr>
        <w:t xml:space="preserve">merican </w:t>
      </w:r>
      <w:r>
        <w:rPr>
          <w:rFonts w:ascii="Open Sans" w:hAnsi="Open Sans"/>
          <w:b/>
        </w:rPr>
        <w:t>S</w:t>
      </w:r>
      <w:r>
        <w:rPr>
          <w:rFonts w:ascii="Open Sans" w:hAnsi="Open Sans"/>
        </w:rPr>
        <w:t xml:space="preserve">tandard </w:t>
      </w:r>
      <w:r>
        <w:rPr>
          <w:rFonts w:ascii="Open Sans" w:hAnsi="Open Sans"/>
          <w:b/>
        </w:rPr>
        <w:t>C</w:t>
      </w:r>
      <w:r>
        <w:rPr>
          <w:rFonts w:ascii="Open Sans" w:hAnsi="Open Sans"/>
        </w:rPr>
        <w:t xml:space="preserve">ode for </w:t>
      </w:r>
      <w:r>
        <w:rPr>
          <w:rFonts w:ascii="Open Sans" w:hAnsi="Open Sans"/>
          <w:b/>
        </w:rPr>
        <w:t>I</w:t>
      </w:r>
      <w:r>
        <w:rPr>
          <w:rFonts w:ascii="Open Sans" w:hAnsi="Open Sans"/>
        </w:rPr>
        <w:t xml:space="preserve">nformation </w:t>
      </w:r>
      <w:r>
        <w:rPr>
          <w:rFonts w:ascii="Open Sans" w:hAnsi="Open Sans"/>
          <w:b/>
        </w:rPr>
        <w:t>I</w:t>
      </w:r>
      <w:r>
        <w:rPr>
          <w:rFonts w:ascii="Open Sans" w:hAnsi="Open Sans"/>
        </w:rPr>
        <w:t>nterchange), koji je zasnovan na korištenju 8 bitova po jednom znaku, ali neke zemlje sa ne-Engleskog govornog područja moraju koristiti kodove koji su i duži od osam bitova.</w:t>
      </w:r>
      <w:r w:rsidR="008B61D4">
        <w:rPr>
          <w:rFonts w:ascii="Open Sans" w:hAnsi="Open Sans"/>
          <w:noProof/>
          <w:lang w:val="en-US"/>
        </w:rPr>
        <w:drawing>
          <wp:inline distT="0" distB="0" distL="0" distR="0" wp14:anchorId="2F4A2BE8" wp14:editId="4EDF55C3">
            <wp:extent cx="4672330" cy="2300605"/>
            <wp:effectExtent l="0" t="0" r="1270" b="10795"/>
            <wp:docPr id="461" name="Picture 13" descr="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be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2330" cy="2300605"/>
                    </a:xfrm>
                    <a:prstGeom prst="rect">
                      <a:avLst/>
                    </a:prstGeom>
                    <a:noFill/>
                    <a:ln>
                      <a:noFill/>
                    </a:ln>
                  </pic:spPr>
                </pic:pic>
              </a:graphicData>
            </a:graphic>
          </wp:inline>
        </w:drawing>
      </w:r>
    </w:p>
    <w:p w:rsidR="00796368" w:rsidRPr="00487721" w:rsidRDefault="00796368" w:rsidP="00796368">
      <w:pPr>
        <w:pStyle w:val="HiddenfromContents"/>
        <w:rPr>
          <w:lang w:val="fr-CA"/>
        </w:rPr>
      </w:pPr>
      <w:r w:rsidRPr="00487721">
        <w:rPr>
          <w:rFonts w:ascii="Open Sans" w:hAnsi="Open Sans"/>
          <w:lang w:val="fr-CA"/>
        </w:rPr>
        <w:lastRenderedPageBreak/>
        <w:t>Zašto je ovo sve važno?</w:t>
      </w:r>
    </w:p>
    <w:p w:rsidR="00796368" w:rsidRDefault="00796368" w:rsidP="00796368">
      <w:pPr>
        <w:tabs>
          <w:tab w:val="left" w:pos="3960"/>
        </w:tabs>
        <w:rPr>
          <w:rFonts w:ascii="Open Sans" w:hAnsi="Open Sans"/>
          <w:lang w:val="fr-CA"/>
        </w:rPr>
      </w:pPr>
      <w:r w:rsidRPr="00487721">
        <w:rPr>
          <w:rFonts w:ascii="Open Sans" w:hAnsi="Open Sans"/>
          <w:lang w:val="fr-CA"/>
        </w:rPr>
        <w:t xml:space="preserve">Računari danas koriste binarni brojni sistem da bi predstavili informaciju. Nazivamo ga binarni zato što koristimo samo dvije različite cifre, nulu i jedan. Nekada taj sistem nazivamo i </w:t>
      </w:r>
      <w:r w:rsidRPr="00487721">
        <w:rPr>
          <w:rFonts w:ascii="Open Sans" w:hAnsi="Open Sans"/>
          <w:i/>
          <w:iCs/>
          <w:lang w:val="fr-CA"/>
        </w:rPr>
        <w:t>po bazi dva</w:t>
      </w:r>
      <w:r w:rsidRPr="00487721">
        <w:rPr>
          <w:rFonts w:ascii="Open Sans" w:hAnsi="Open Sans"/>
          <w:lang w:val="fr-CA"/>
        </w:rPr>
        <w:t xml:space="preserve"> (ljudi obično koriste sistem po bazi 10). Svaka nula ili jedinica se naziva i </w:t>
      </w:r>
      <w:r w:rsidRPr="00487721">
        <w:rPr>
          <w:rFonts w:ascii="Open Sans" w:hAnsi="Open Sans"/>
          <w:i/>
          <w:lang w:val="fr-CA"/>
        </w:rPr>
        <w:t>bit</w:t>
      </w:r>
      <w:r w:rsidRPr="00487721">
        <w:rPr>
          <w:rFonts w:ascii="Open Sans" w:hAnsi="Open Sans"/>
          <w:lang w:val="fr-CA"/>
        </w:rPr>
        <w:t xml:space="preserve"> (</w:t>
      </w:r>
      <w:r w:rsidRPr="00487721">
        <w:rPr>
          <w:rFonts w:ascii="Open Sans" w:hAnsi="Open Sans"/>
          <w:b/>
          <w:lang w:val="fr-CA"/>
        </w:rPr>
        <w:t>b</w:t>
      </w:r>
      <w:r w:rsidRPr="00487721">
        <w:rPr>
          <w:rFonts w:ascii="Open Sans" w:hAnsi="Open Sans"/>
          <w:lang w:val="fr-CA"/>
        </w:rPr>
        <w:t>inary dig</w:t>
      </w:r>
      <w:r w:rsidRPr="00487721">
        <w:rPr>
          <w:rFonts w:ascii="Open Sans" w:hAnsi="Open Sans"/>
          <w:b/>
          <w:lang w:val="fr-CA"/>
        </w:rPr>
        <w:t>it</w:t>
      </w:r>
      <w:r w:rsidRPr="00487721">
        <w:rPr>
          <w:rFonts w:ascii="Open Sans" w:hAnsi="Open Sans"/>
          <w:lang w:val="fr-CA"/>
        </w:rPr>
        <w:t>). Jedan</w:t>
      </w:r>
      <w:r w:rsidRPr="00487721">
        <w:rPr>
          <w:rFonts w:ascii="Open Sans" w:hAnsi="Open Sans"/>
          <w:b/>
          <w:lang w:val="fr-CA"/>
        </w:rPr>
        <w:t xml:space="preserve"> </w:t>
      </w:r>
      <w:r w:rsidRPr="00487721">
        <w:rPr>
          <w:rFonts w:ascii="Open Sans" w:hAnsi="Open Sans"/>
          <w:lang w:val="fr-CA"/>
        </w:rPr>
        <w:t>bit je obično predstavljen u glavnoj memoriji računara pomoću jednog tranzistora koji je uključen ili isključen, ili pomoću kapaciteta koji je napunjen ili prazan.</w:t>
      </w:r>
    </w:p>
    <w:p w:rsidR="00CF14BE" w:rsidRPr="00796368" w:rsidRDefault="008B61D4" w:rsidP="00796368">
      <w:pPr>
        <w:tabs>
          <w:tab w:val="left" w:pos="3960"/>
        </w:tabs>
        <w:rPr>
          <w:rFonts w:ascii="Open Sans" w:hAnsi="Open Sans"/>
          <w:snapToGrid w:val="0"/>
          <w:lang w:val="fr-CA"/>
        </w:rPr>
      </w:pPr>
      <w:r>
        <w:rPr>
          <w:rFonts w:ascii="Open Sans" w:hAnsi="Open Sans"/>
          <w:noProof/>
          <w:lang w:val="en-US"/>
        </w:rPr>
        <w:drawing>
          <wp:inline distT="0" distB="0" distL="0" distR="0" wp14:anchorId="4B833BEC" wp14:editId="660281B6">
            <wp:extent cx="1129030" cy="542925"/>
            <wp:effectExtent l="0" t="0" r="0" b="9525"/>
            <wp:docPr id="460" name="Picture 14"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isto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29030" cy="542925"/>
                    </a:xfrm>
                    <a:prstGeom prst="rect">
                      <a:avLst/>
                    </a:prstGeom>
                    <a:noFill/>
                    <a:ln>
                      <a:noFill/>
                    </a:ln>
                  </pic:spPr>
                </pic:pic>
              </a:graphicData>
            </a:graphic>
          </wp:inline>
        </w:drawing>
      </w:r>
      <w:r w:rsidR="00CF14BE" w:rsidRPr="00796368">
        <w:rPr>
          <w:rFonts w:ascii="Open Sans" w:hAnsi="Open Sans"/>
          <w:lang w:val="fr-CA"/>
        </w:rPr>
        <w:tab/>
      </w:r>
      <w:r>
        <w:rPr>
          <w:rFonts w:ascii="Open Sans" w:hAnsi="Open Sans"/>
          <w:noProof/>
          <w:lang w:val="en-US"/>
        </w:rPr>
        <w:drawing>
          <wp:inline distT="0" distB="0" distL="0" distR="0" wp14:anchorId="049EA202" wp14:editId="46D3B660">
            <wp:extent cx="1243330" cy="485775"/>
            <wp:effectExtent l="0" t="0" r="1270" b="0"/>
            <wp:docPr id="459" name="Picture 15"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s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43330" cy="485775"/>
                    </a:xfrm>
                    <a:prstGeom prst="rect">
                      <a:avLst/>
                    </a:prstGeom>
                    <a:noFill/>
                    <a:ln>
                      <a:noFill/>
                    </a:ln>
                  </pic:spPr>
                </pic:pic>
              </a:graphicData>
            </a:graphic>
          </wp:inline>
        </w:drawing>
      </w:r>
    </w:p>
    <w:p w:rsidR="00CF14BE" w:rsidRPr="00D5725D" w:rsidRDefault="00D5725D">
      <w:pPr>
        <w:rPr>
          <w:rFonts w:ascii="Open Sans" w:hAnsi="Open Sans"/>
          <w:snapToGrid w:val="0"/>
          <w:lang w:val="fr-CA"/>
        </w:rPr>
      </w:pPr>
      <w:r w:rsidRPr="00D5725D">
        <w:rPr>
          <w:rFonts w:ascii="Open Sans" w:hAnsi="Open Sans"/>
          <w:lang w:val="fr-CA"/>
        </w:rPr>
        <w:t>Kada neke podatke trebamo prenijeti preko telefonske ili radio veze, onda se visoki i niski tonovi koriste kao nule i jedinice. Na magnetnim diskovima (tvrdom disku) i trakama, bitovi su predstavljeni orjentacijom magnetnog polja na obloženoj površini, orjentacija je dakle ili Sjever-Jug ili Jug-Sjever.</w:t>
      </w:r>
    </w:p>
    <w:p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54B9CEF6" wp14:editId="7D9B53FA">
            <wp:extent cx="2529205" cy="357505"/>
            <wp:effectExtent l="0" t="0" r="10795" b="0"/>
            <wp:docPr id="458" name="Picture 16"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9205" cy="357505"/>
                    </a:xfrm>
                    <a:prstGeom prst="rect">
                      <a:avLst/>
                    </a:prstGeom>
                    <a:noFill/>
                    <a:ln>
                      <a:noFill/>
                    </a:ln>
                  </pic:spPr>
                </pic:pic>
              </a:graphicData>
            </a:graphic>
          </wp:inline>
        </w:drawing>
      </w:r>
    </w:p>
    <w:p w:rsidR="00CF14BE" w:rsidRPr="00D5725D" w:rsidRDefault="00D5725D" w:rsidP="00D5725D">
      <w:r>
        <w:rPr>
          <w:rFonts w:ascii="Open Sans" w:hAnsi="Open Sans"/>
        </w:rPr>
        <w:t>Audio CD, CD-ROM kao i DVD zapisuju bitove optički—dio površine koji odgovara jednom bitu reflektuje ili ne svjetlost</w:t>
      </w:r>
      <w:r w:rsidR="00CF14BE" w:rsidRPr="00673612">
        <w:rPr>
          <w:rFonts w:ascii="Open Sans" w:hAnsi="Open Sans"/>
          <w:snapToGrid w:val="0"/>
        </w:rPr>
        <w:t>.</w:t>
      </w:r>
    </w:p>
    <w:p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7745A1F5" wp14:editId="646F1FA0">
            <wp:extent cx="2171700" cy="586105"/>
            <wp:effectExtent l="0" t="0" r="12700" b="0"/>
            <wp:docPr id="457" name="Picture 17"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586105"/>
                    </a:xfrm>
                    <a:prstGeom prst="rect">
                      <a:avLst/>
                    </a:prstGeom>
                    <a:noFill/>
                    <a:ln>
                      <a:noFill/>
                    </a:ln>
                  </pic:spPr>
                </pic:pic>
              </a:graphicData>
            </a:graphic>
          </wp:inline>
        </w:drawing>
      </w:r>
    </w:p>
    <w:p w:rsidR="00D5725D" w:rsidRDefault="00D5725D" w:rsidP="00D5725D">
      <w:r>
        <w:rPr>
          <w:rFonts w:ascii="Open Sans" w:hAnsi="Open Sans"/>
        </w:rPr>
        <w:t>Razlog zašto računari koriste samo dvije različite vrijednosti je taj što je mnogo lakše tehnički napraviti funkcionalne uredjaje koji koriste upravo samo dvije vrijednosti. Moguće bi bilo imati i CD-ove koji imaju 10 različitih nivoa refleksije svjetlosti tako da možemo predstaviti sve cifre od 0 do 9, ali bi onda morali napraviti (jako) skup i precizan uredjaj koji to sve može koristiti (zapisivati i čitati 10 različitih refleksija). Jedna druga stvar koju ste mogli primjetiti je da iako mi govorimo da računari zapisuju i rade sa nulama i jedinicima, u stvari nema nikakvih nula i jedinica u računaru- postoje samo visoki i niski napon, ili sjever/jug orjentacija magnetnog polja, i tako dalje. To je zato što je brže i razumljivije napisati i reći “0” i “1” od stvari kao što su “svjetao” i “taman”. Sve što imamo na računarima je predstavljeno koristeći ove bitove – dokumenti, slike, pjesme, video, brojevi, pa i cijeli programi i aplikacije koje koristimo su u stvari samo skup (mnogo) nula i jedinica, binarnih cifara.</w:t>
      </w:r>
    </w:p>
    <w:p w:rsidR="00D5725D" w:rsidRDefault="00D5725D" w:rsidP="00D5725D">
      <w:r>
        <w:rPr>
          <w:rFonts w:ascii="Open Sans" w:hAnsi="Open Sans"/>
        </w:rPr>
        <w:t xml:space="preserve">Samo jedan bit sam za sebe ne može predstaviti mnogo stvari tako da se bitovi obično grupišu u grupe od osam bitova i onda možemo predstaviti brojeve od 0 do 255. Jedna grupa od osam bitova se naziva bajt (eng. byte). </w:t>
      </w:r>
    </w:p>
    <w:p w:rsidR="00D5725D" w:rsidRDefault="00D5725D" w:rsidP="00D5725D">
      <w:r>
        <w:rPr>
          <w:rFonts w:ascii="Open Sans" w:hAnsi="Open Sans"/>
        </w:rPr>
        <w:t>Brzina jednog računara zavisi koliko bitova računar može obraditi (procesirati) u jednom trenutku. Na primjer, jedan 32-bitni računar može procesirati 32-bitni broj u samo jednoj operaciji dok neki 16-bitni računar mora 32-bitni broj razbiti na manje dijelove pa je onda i sporiji (ali i jeftiniji !).</w:t>
      </w:r>
    </w:p>
    <w:p w:rsidR="00CF14BE" w:rsidRPr="00673612" w:rsidRDefault="00D5725D" w:rsidP="00D5725D">
      <w:pPr>
        <w:rPr>
          <w:rFonts w:ascii="Open Sans" w:hAnsi="Open Sans"/>
          <w:snapToGrid w:val="0"/>
        </w:rPr>
      </w:pPr>
      <w:r>
        <w:rPr>
          <w:rFonts w:ascii="Open Sans" w:hAnsi="Open Sans"/>
        </w:rPr>
        <w:lastRenderedPageBreak/>
        <w:t>U nekim od narednih aktivnosti vidjećemo kako drugi oblici informacija mogu biti predstavljeni u računaru pomoću binarnih cifara, dakle samo pomoću nula i jedinica.</w:t>
      </w:r>
    </w:p>
    <w:p w:rsidR="00D5725D" w:rsidRDefault="00D5725D">
      <w:pPr>
        <w:jc w:val="center"/>
        <w:rPr>
          <w:rFonts w:ascii="Open Sans" w:hAnsi="Open Sans"/>
          <w:snapToGrid w:val="0"/>
        </w:rPr>
      </w:pPr>
    </w:p>
    <w:p w:rsidR="00D5725D" w:rsidRDefault="00D5725D">
      <w:pPr>
        <w:jc w:val="center"/>
        <w:rPr>
          <w:rFonts w:ascii="Open Sans" w:hAnsi="Open Sans"/>
          <w:snapToGrid w:val="0"/>
        </w:rPr>
      </w:pPr>
    </w:p>
    <w:p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563381A" wp14:editId="10908233">
            <wp:extent cx="4121536" cy="2628998"/>
            <wp:effectExtent l="0" t="0" r="0" b="0"/>
            <wp:docPr id="456" name="Picture 18" descr="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oke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1536" cy="2628998"/>
                    </a:xfrm>
                    <a:prstGeom prst="rect">
                      <a:avLst/>
                    </a:prstGeom>
                    <a:noFill/>
                    <a:ln>
                      <a:noFill/>
                    </a:ln>
                  </pic:spPr>
                </pic:pic>
              </a:graphicData>
            </a:graphic>
          </wp:inline>
        </w:drawing>
      </w:r>
    </w:p>
    <w:p w:rsidR="00CF14BE" w:rsidRPr="00673612" w:rsidRDefault="00CF14BE">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rsidR="00122799" w:rsidRDefault="00122799" w:rsidP="00122799">
      <w:pPr>
        <w:pStyle w:val="HiddenfromContents"/>
      </w:pPr>
      <w:r>
        <w:rPr>
          <w:rFonts w:ascii="Open Sans" w:hAnsi="Open Sans"/>
        </w:rPr>
        <w:lastRenderedPageBreak/>
        <w:t>Rješenja i pomoć</w:t>
      </w:r>
    </w:p>
    <w:p w:rsidR="00122799" w:rsidRDefault="00122799" w:rsidP="00122799">
      <w:r>
        <w:rPr>
          <w:rFonts w:ascii="Open Sans" w:hAnsi="Open Sans"/>
          <w:b/>
          <w:bCs/>
          <w:sz w:val="28"/>
        </w:rPr>
        <w:t xml:space="preserve">Binarni Brojevi </w:t>
      </w:r>
      <w:r>
        <w:rPr>
          <w:rFonts w:ascii="Open Sans" w:hAnsi="Open Sans"/>
        </w:rPr>
        <w:t xml:space="preserve">(strana </w:t>
      </w:r>
      <w:r>
        <w:rPr>
          <w:rFonts w:ascii="Open Sans" w:hAnsi="Open Sans"/>
        </w:rPr>
        <w:fldChar w:fldCharType="begin"/>
      </w:r>
      <w:r>
        <w:instrText>PAGEREF Worksheet_Binary \h</w:instrText>
      </w:r>
      <w:r>
        <w:rPr>
          <w:rFonts w:ascii="Open Sans" w:hAnsi="Open Sans"/>
        </w:rPr>
      </w:r>
      <w:r>
        <w:fldChar w:fldCharType="separate"/>
      </w:r>
      <w:r w:rsidR="00434D44">
        <w:rPr>
          <w:noProof/>
        </w:rPr>
        <w:t>6</w:t>
      </w:r>
      <w:r>
        <w:fldChar w:fldCharType="end"/>
      </w:r>
      <w:r>
        <w:rPr>
          <w:rFonts w:ascii="Open Sans" w:hAnsi="Open Sans"/>
        </w:rPr>
        <w:t>)</w:t>
      </w:r>
    </w:p>
    <w:p w:rsidR="00122799" w:rsidRDefault="00122799" w:rsidP="00122799">
      <w:r>
        <w:rPr>
          <w:rFonts w:ascii="Open Sans" w:hAnsi="Open Sans"/>
        </w:rPr>
        <w:t>za</w:t>
      </w:r>
      <w:r>
        <w:rPr>
          <w:rFonts w:ascii="Open Sans" w:hAnsi="Open Sans"/>
          <w:b/>
          <w:bCs/>
        </w:rPr>
        <w:t xml:space="preserve"> 3</w:t>
      </w:r>
      <w:r>
        <w:rPr>
          <w:rFonts w:ascii="Open Sans" w:hAnsi="Open Sans"/>
        </w:rPr>
        <w:t xml:space="preserve"> trebamo karte 2 i 1</w:t>
      </w:r>
      <w:r>
        <w:rPr>
          <w:rFonts w:ascii="Open Sans" w:hAnsi="Open Sans"/>
        </w:rPr>
        <w:br/>
        <w:t>za</w:t>
      </w:r>
      <w:r>
        <w:rPr>
          <w:rFonts w:ascii="Open Sans" w:hAnsi="Open Sans"/>
          <w:b/>
          <w:bCs/>
        </w:rPr>
        <w:t xml:space="preserve"> 12</w:t>
      </w:r>
      <w:r>
        <w:rPr>
          <w:rFonts w:ascii="Open Sans" w:hAnsi="Open Sans"/>
        </w:rPr>
        <w:t xml:space="preserve"> trebamo karte 8 i 4</w:t>
      </w:r>
      <w:r>
        <w:rPr>
          <w:rFonts w:ascii="Open Sans" w:hAnsi="Open Sans"/>
        </w:rPr>
        <w:br/>
        <w:t>za</w:t>
      </w:r>
      <w:r>
        <w:rPr>
          <w:rFonts w:ascii="Open Sans" w:hAnsi="Open Sans"/>
          <w:b/>
          <w:bCs/>
        </w:rPr>
        <w:t xml:space="preserve"> 19</w:t>
      </w:r>
      <w:r>
        <w:rPr>
          <w:rFonts w:ascii="Open Sans" w:hAnsi="Open Sans"/>
        </w:rPr>
        <w:t xml:space="preserve"> trebamo karte 16, 2 i 1</w:t>
      </w:r>
    </w:p>
    <w:p w:rsidR="00122799" w:rsidRDefault="00122799" w:rsidP="00122799">
      <w:pPr>
        <w:pStyle w:val="BodyTextIndent"/>
      </w:pPr>
      <w:r>
        <w:rPr>
          <w:rFonts w:ascii="Open Sans" w:hAnsi="Open Sans"/>
        </w:rPr>
        <w:t>Postoji samo jedan način da predstavimo (dobijemo) neki broj.</w:t>
      </w:r>
    </w:p>
    <w:p w:rsidR="00122799" w:rsidRPr="00487721" w:rsidRDefault="00122799" w:rsidP="00122799">
      <w:pPr>
        <w:rPr>
          <w:lang w:val="fr-CA"/>
        </w:rPr>
      </w:pPr>
      <w:r w:rsidRPr="00487721">
        <w:rPr>
          <w:rFonts w:ascii="Open Sans" w:hAnsi="Open Sans"/>
          <w:lang w:val="fr-CA"/>
        </w:rPr>
        <w:t>Najveći broj koji možete dobiti je 31. Najmanji broj je 0. Moguće je napraviti bilo koji broj izmedju ova dva broja, i svaki od njih ima samo jednu reprezentaciju (način dobivanja je jedinstven).</w:t>
      </w:r>
    </w:p>
    <w:p w:rsidR="00122799" w:rsidRPr="00487721" w:rsidRDefault="00122799" w:rsidP="00122799">
      <w:pPr>
        <w:rPr>
          <w:lang w:val="fr-CA"/>
        </w:rPr>
      </w:pPr>
      <w:r w:rsidRPr="00487721">
        <w:rPr>
          <w:rFonts w:ascii="Open Sans" w:hAnsi="Open Sans"/>
          <w:b/>
          <w:bCs/>
          <w:lang w:val="fr-CA"/>
        </w:rPr>
        <w:t>Eksperts:</w:t>
      </w:r>
      <w:r w:rsidRPr="00487721">
        <w:rPr>
          <w:rFonts w:ascii="Open Sans" w:hAnsi="Open Sans"/>
          <w:lang w:val="fr-CA"/>
        </w:rPr>
        <w:t xml:space="preserve"> Da bi povećali neki broj za je, treba okretati karte redom sa desna na lijevo sve dok ne okrenete neku kartu tako da joj lice dodje gore. </w:t>
      </w:r>
    </w:p>
    <w:p w:rsidR="00122799" w:rsidRDefault="00122799" w:rsidP="00122799">
      <w:r>
        <w:rPr>
          <w:rFonts w:ascii="Open Sans" w:hAnsi="Open Sans"/>
          <w:b/>
          <w:bCs/>
          <w:sz w:val="28"/>
        </w:rPr>
        <w:t>Rad sa binarnim brojevima</w:t>
      </w:r>
      <w:r>
        <w:rPr>
          <w:rFonts w:ascii="Open Sans" w:hAnsi="Open Sans"/>
          <w:b/>
          <w:bCs/>
          <w:sz w:val="32"/>
        </w:rPr>
        <w:t xml:space="preserve"> </w:t>
      </w:r>
      <w:r>
        <w:rPr>
          <w:rFonts w:ascii="Open Sans" w:hAnsi="Open Sans"/>
        </w:rPr>
        <w:t xml:space="preserve">(strana </w:t>
      </w:r>
      <w:r>
        <w:rPr>
          <w:rFonts w:ascii="Open Sans" w:hAnsi="Open Sans"/>
        </w:rPr>
        <w:fldChar w:fldCharType="begin"/>
      </w:r>
      <w:r>
        <w:instrText>PAGEREF Worksheet_WorkBinary \h</w:instrText>
      </w:r>
      <w:r>
        <w:rPr>
          <w:rFonts w:ascii="Open Sans" w:hAnsi="Open Sans"/>
        </w:rPr>
      </w:r>
      <w:r>
        <w:fldChar w:fldCharType="separate"/>
      </w:r>
      <w:r w:rsidR="00434D44">
        <w:rPr>
          <w:noProof/>
        </w:rPr>
        <w:t>8</w:t>
      </w:r>
      <w:r>
        <w:fldChar w:fldCharType="end"/>
      </w:r>
      <w:r>
        <w:rPr>
          <w:rFonts w:ascii="Open Sans" w:hAnsi="Open Sans"/>
        </w:rPr>
        <w:t>)</w:t>
      </w:r>
    </w:p>
    <w:p w:rsidR="00122799" w:rsidRDefault="00122799" w:rsidP="00122799">
      <w:r>
        <w:rPr>
          <w:rFonts w:ascii="Open Sans" w:hAnsi="Open Sans"/>
        </w:rPr>
        <w:t>10101 = 21, 11111 = 31</w:t>
      </w:r>
    </w:p>
    <w:p w:rsidR="00122799" w:rsidRDefault="00122799" w:rsidP="00122799">
      <w:r>
        <w:rPr>
          <w:rFonts w:ascii="Open Sans" w:hAnsi="Open Sans"/>
          <w:b/>
          <w:bCs/>
          <w:sz w:val="28"/>
        </w:rPr>
        <w:t>Slanje tajnih poruka</w:t>
      </w:r>
      <w:r>
        <w:rPr>
          <w:rFonts w:ascii="Open Sans" w:hAnsi="Open Sans"/>
        </w:rPr>
        <w:t xml:space="preserve"> (strana </w:t>
      </w:r>
      <w:r>
        <w:rPr>
          <w:rFonts w:ascii="Open Sans" w:hAnsi="Open Sans"/>
        </w:rPr>
        <w:fldChar w:fldCharType="begin"/>
      </w:r>
      <w:r>
        <w:instrText>PAGEREF Worksheet_Secret \h</w:instrText>
      </w:r>
      <w:r>
        <w:rPr>
          <w:rFonts w:ascii="Open Sans" w:hAnsi="Open Sans"/>
        </w:rPr>
      </w:r>
      <w:r>
        <w:fldChar w:fldCharType="separate"/>
      </w:r>
      <w:r w:rsidR="00434D44">
        <w:rPr>
          <w:noProof/>
        </w:rPr>
        <w:t>9</w:t>
      </w:r>
      <w:r>
        <w:fldChar w:fldCharType="end"/>
      </w:r>
      <w:r>
        <w:rPr>
          <w:rFonts w:ascii="Open Sans" w:hAnsi="Open Sans"/>
        </w:rPr>
        <w:t>)</w:t>
      </w:r>
    </w:p>
    <w:p w:rsidR="00122799" w:rsidRDefault="00122799" w:rsidP="00122799">
      <w:r>
        <w:rPr>
          <w:rFonts w:ascii="Open Sans" w:hAnsi="Open Sans"/>
        </w:rPr>
        <w:t>Codirana poruka je : HELP IM TRAPPED</w:t>
      </w:r>
    </w:p>
    <w:p w:rsidR="00122799" w:rsidRDefault="00122799" w:rsidP="00122799">
      <w:r>
        <w:rPr>
          <w:rFonts w:ascii="Open Sans" w:hAnsi="Open Sans"/>
          <w:b/>
          <w:bCs/>
          <w:sz w:val="28"/>
        </w:rPr>
        <w:t>Brojanje brojeva većih od 31</w:t>
      </w:r>
      <w:r>
        <w:rPr>
          <w:rFonts w:ascii="Open Sans" w:hAnsi="Open Sans"/>
        </w:rPr>
        <w:t xml:space="preserve"> (strana </w:t>
      </w:r>
      <w:r>
        <w:rPr>
          <w:rFonts w:ascii="Open Sans" w:hAnsi="Open Sans"/>
        </w:rPr>
        <w:fldChar w:fldCharType="begin"/>
      </w:r>
      <w:r>
        <w:instrText>PAGEREF Worksheet_Count \h</w:instrText>
      </w:r>
      <w:r>
        <w:rPr>
          <w:rFonts w:ascii="Open Sans" w:hAnsi="Open Sans"/>
        </w:rPr>
      </w:r>
      <w:r>
        <w:fldChar w:fldCharType="separate"/>
      </w:r>
      <w:r w:rsidR="00434D44">
        <w:rPr>
          <w:noProof/>
        </w:rPr>
        <w:t>11</w:t>
      </w:r>
      <w:r>
        <w:fldChar w:fldCharType="end"/>
      </w:r>
      <w:r>
        <w:rPr>
          <w:rFonts w:ascii="Open Sans" w:hAnsi="Open Sans"/>
        </w:rPr>
        <w:t>)</w:t>
      </w:r>
    </w:p>
    <w:p w:rsidR="00122799" w:rsidRDefault="00122799" w:rsidP="00122799">
      <w:pPr>
        <w:pStyle w:val="BodyTextIndent"/>
      </w:pPr>
      <w:r>
        <w:rPr>
          <w:rFonts w:ascii="Open Sans" w:hAnsi="Open Sans"/>
        </w:rPr>
        <w:t xml:space="preserve">Ako saberete sve brojeve od početka zbir će uvijek biti za jedan manji od sljedećeg broja u nizu. </w:t>
      </w:r>
    </w:p>
    <w:p w:rsidR="00122799" w:rsidRDefault="00122799" w:rsidP="00122799">
      <w:r>
        <w:rPr>
          <w:rFonts w:ascii="Open Sans" w:hAnsi="Open Sans"/>
        </w:rPr>
        <w:t>Gospodjica Gipki-Nožni-Prsti može prebrojati 1024 × 1024 = 1,048,576 brojeva—od 0 do 1,048,575!</w:t>
      </w:r>
    </w:p>
    <w:p w:rsidR="00122799" w:rsidRDefault="00122799" w:rsidP="00122799">
      <w:r>
        <w:rPr>
          <w:rFonts w:ascii="Open Sans" w:hAnsi="Open Sans"/>
          <w:b/>
          <w:bCs/>
          <w:sz w:val="28"/>
        </w:rPr>
        <w:t>Više o Binarnim Brojevima</w:t>
      </w:r>
      <w:r>
        <w:rPr>
          <w:rFonts w:ascii="Open Sans" w:hAnsi="Open Sans"/>
        </w:rPr>
        <w:t xml:space="preserve"> (strana </w:t>
      </w:r>
      <w:r>
        <w:rPr>
          <w:rFonts w:ascii="Open Sans" w:hAnsi="Open Sans"/>
        </w:rPr>
        <w:fldChar w:fldCharType="begin"/>
      </w:r>
      <w:r>
        <w:instrText>PAGEREF Worksheet_MoreBinary \h</w:instrText>
      </w:r>
      <w:r>
        <w:rPr>
          <w:rFonts w:ascii="Open Sans" w:hAnsi="Open Sans"/>
        </w:rPr>
      </w:r>
      <w:r>
        <w:fldChar w:fldCharType="separate"/>
      </w:r>
      <w:r w:rsidR="00434D44">
        <w:rPr>
          <w:noProof/>
        </w:rPr>
        <w:t>12</w:t>
      </w:r>
      <w:r>
        <w:fldChar w:fldCharType="end"/>
      </w:r>
      <w:r>
        <w:rPr>
          <w:rFonts w:ascii="Open Sans" w:hAnsi="Open Sans"/>
        </w:rPr>
        <w:t>)</w:t>
      </w:r>
    </w:p>
    <w:p w:rsidR="00122799" w:rsidRPr="00487721" w:rsidRDefault="00122799" w:rsidP="00122799">
      <w:pPr>
        <w:rPr>
          <w:lang w:val="fr-CA"/>
        </w:rPr>
      </w:pPr>
      <w:r w:rsidRPr="00487721">
        <w:rPr>
          <w:rFonts w:ascii="Open Sans" w:hAnsi="Open Sans"/>
          <w:lang w:val="fr-CA"/>
        </w:rPr>
        <w:t xml:space="preserve">Kada dopišete nulu sa desne strane nekog binarnog broja onda se taj broj udupla. </w:t>
      </w:r>
    </w:p>
    <w:p w:rsidR="00122799" w:rsidRPr="00487721" w:rsidRDefault="00122799" w:rsidP="00122799">
      <w:pPr>
        <w:rPr>
          <w:lang w:val="fr-CA"/>
        </w:rPr>
      </w:pPr>
      <w:r w:rsidRPr="00487721">
        <w:rPr>
          <w:rFonts w:ascii="Open Sans" w:hAnsi="Open Sans"/>
          <w:lang w:val="fr-CA"/>
        </w:rPr>
        <w:t>Sva mjesta koja su imala jedinicu sada vrijede duplo više od prethodne vrijednosti tako da će se cijeli broj uduplati. (U bazi 10 dopisivanje nule sa desne strane množi broj sa 10, uvećava mu vrijednost 10 puta.)</w:t>
      </w:r>
    </w:p>
    <w:p w:rsidR="00122799" w:rsidRPr="00487721" w:rsidRDefault="00122799" w:rsidP="00122799">
      <w:pPr>
        <w:rPr>
          <w:rFonts w:ascii="Open Sans" w:hAnsi="Open Sans"/>
          <w:lang w:val="fr-CA"/>
        </w:rPr>
        <w:sectPr w:rsidR="00122799" w:rsidRPr="00487721">
          <w:footerReference w:type="even" r:id="rId48"/>
          <w:footerReference w:type="default" r:id="rId49"/>
          <w:pgSz w:w="11906" w:h="16838"/>
          <w:pgMar w:top="1418" w:right="1701" w:bottom="1985" w:left="1701" w:header="0" w:footer="1134" w:gutter="0"/>
          <w:cols w:space="720"/>
          <w:formProt w:val="0"/>
          <w:docGrid w:linePitch="360" w:charSpace="-2049"/>
        </w:sectPr>
      </w:pPr>
      <w:r w:rsidRPr="00487721">
        <w:rPr>
          <w:rFonts w:ascii="Open Sans" w:hAnsi="Open Sans"/>
          <w:lang w:val="fr-CA"/>
        </w:rPr>
        <w:t xml:space="preserve">Računaru je potrebno 7 bitova da predstavi sve znakove (karaktere). To vam omogućava predstavljanje do 128 znakova. Uobičajeno je da 7 bitova zipišemo u grupu od 8 bitova s tim da je taj jedan bit viška potrošen uzalud, to jest nekoristan i izgubljen. </w:t>
      </w:r>
    </w:p>
    <w:p w:rsidR="00736BEA" w:rsidRPr="00487721" w:rsidRDefault="00736BEA" w:rsidP="00736BEA">
      <w:pPr>
        <w:pStyle w:val="HiddenfromContents"/>
        <w:rPr>
          <w:lang w:val="fr-CA"/>
        </w:rPr>
      </w:pPr>
      <w:r w:rsidRPr="00487721">
        <w:rPr>
          <w:rFonts w:ascii="Open Sans" w:hAnsi="Open Sans"/>
          <w:lang w:val="fr-CA"/>
        </w:rPr>
        <w:lastRenderedPageBreak/>
        <w:t>Aktivnost 2</w:t>
      </w:r>
    </w:p>
    <w:p w:rsidR="00736BEA" w:rsidRPr="00487721" w:rsidRDefault="00736BEA" w:rsidP="00736BEA">
      <w:pPr>
        <w:pStyle w:val="ActivityName"/>
        <w:rPr>
          <w:lang w:val="fr-CA"/>
        </w:rPr>
      </w:pPr>
      <w:r w:rsidRPr="00487721">
        <w:rPr>
          <w:rFonts w:ascii="Open Sans" w:hAnsi="Open Sans"/>
          <w:lang w:val="fr-CA"/>
        </w:rPr>
        <w:t>Boje pomoću brojeva</w:t>
      </w:r>
      <w:bookmarkStart w:id="26" w:name="_Toc280342973"/>
      <w:r w:rsidRPr="00487721">
        <w:rPr>
          <w:rFonts w:ascii="Open Sans" w:hAnsi="Open Sans"/>
          <w:lang w:val="fr-CA"/>
        </w:rPr>
        <w:t>—</w:t>
      </w:r>
      <w:bookmarkEnd w:id="26"/>
      <w:r w:rsidRPr="00487721">
        <w:rPr>
          <w:rFonts w:ascii="Open Sans" w:hAnsi="Open Sans"/>
          <w:lang w:val="fr-CA"/>
        </w:rPr>
        <w:t>Predstavljanje slika</w:t>
      </w:r>
    </w:p>
    <w:p w:rsidR="00736BEA" w:rsidRPr="00487721" w:rsidRDefault="00736BEA" w:rsidP="00736BEA">
      <w:pPr>
        <w:pStyle w:val="Heading6"/>
        <w:rPr>
          <w:lang w:val="fr-CA"/>
        </w:rPr>
      </w:pPr>
      <w:r w:rsidRPr="00487721">
        <w:rPr>
          <w:rFonts w:ascii="Open Sans" w:hAnsi="Open Sans"/>
          <w:lang w:val="fr-CA"/>
        </w:rPr>
        <w:t>Sažetak</w:t>
      </w:r>
    </w:p>
    <w:p w:rsidR="00736BEA" w:rsidRDefault="00736BEA" w:rsidP="00736BEA">
      <w:pPr>
        <w:pStyle w:val="BodyTextIndent3"/>
        <w:spacing w:after="240"/>
      </w:pPr>
      <w:r w:rsidRPr="00487721">
        <w:rPr>
          <w:rFonts w:ascii="Open Sans" w:hAnsi="Open Sans"/>
          <w:b w:val="0"/>
          <w:bCs w:val="0"/>
          <w:lang w:val="fr-CA"/>
        </w:rPr>
        <w:t xml:space="preserve">Računari čuvaju slike, fotografije i druge tipove vizualnih objekata koristeći samo brojeve. </w:t>
      </w:r>
      <w:r>
        <w:rPr>
          <w:rFonts w:ascii="Open Sans" w:hAnsi="Open Sans"/>
          <w:b w:val="0"/>
          <w:bCs w:val="0"/>
        </w:rPr>
        <w:t xml:space="preserve">Sljedeća aktivnost pokazuje na koji način se to radi, i kako je uopšte to moguće. </w:t>
      </w:r>
    </w:p>
    <w:p w:rsidR="00736BEA" w:rsidRDefault="00736BEA" w:rsidP="00736BEA">
      <w:pPr>
        <w:pStyle w:val="Heading6"/>
      </w:pPr>
      <w:r>
        <w:rPr>
          <w:rFonts w:ascii="Open Sans" w:hAnsi="Open Sans"/>
        </w:rPr>
        <w:t>Veza sa Curriculum-om</w:t>
      </w:r>
    </w:p>
    <w:p w:rsidR="00736BEA" w:rsidRDefault="00736BEA" w:rsidP="00736BEA">
      <w:pPr>
        <w:pStyle w:val="Bulleted"/>
      </w:pPr>
      <w:r>
        <w:t>Matematika: Geometrija – oblici i prostori</w:t>
      </w:r>
    </w:p>
    <w:p w:rsidR="00736BEA" w:rsidRDefault="00736BEA" w:rsidP="00736BEA">
      <w:pPr>
        <w:pStyle w:val="Bulleted"/>
      </w:pPr>
      <w:r>
        <w:t>Tehnologija: korištenje cijelih brojeva za predstavljanje drugih tipova podataka</w:t>
      </w:r>
    </w:p>
    <w:p w:rsidR="00736BEA" w:rsidRDefault="00736BEA" w:rsidP="00736BEA">
      <w:pPr>
        <w:pStyle w:val="Bulleted"/>
      </w:pPr>
      <w:r>
        <w:t>Tehnologija: reduciranje prostora koji se koristi za smještaj podataka koji se ponavljaju</w:t>
      </w:r>
    </w:p>
    <w:p w:rsidR="00736BEA" w:rsidRDefault="00736BEA" w:rsidP="00736BEA">
      <w:pPr>
        <w:pStyle w:val="Heading6"/>
      </w:pPr>
      <w:r>
        <w:rPr>
          <w:rFonts w:ascii="Open Sans" w:hAnsi="Open Sans"/>
        </w:rPr>
        <w:t xml:space="preserve">Vještine </w:t>
      </w:r>
    </w:p>
    <w:p w:rsidR="00736BEA" w:rsidRDefault="00736BEA" w:rsidP="00736BEA">
      <w:pPr>
        <w:pStyle w:val="Bulleted"/>
      </w:pPr>
      <w:r>
        <w:t>Brojanje i prebrojavanje</w:t>
      </w:r>
    </w:p>
    <w:p w:rsidR="00736BEA" w:rsidRDefault="00736BEA" w:rsidP="00736BEA">
      <w:pPr>
        <w:pStyle w:val="Bulleted"/>
      </w:pPr>
      <w:r>
        <w:t>Grafičko izražavanje</w:t>
      </w:r>
    </w:p>
    <w:p w:rsidR="00736BEA" w:rsidRDefault="00736BEA" w:rsidP="00736BEA">
      <w:pPr>
        <w:pStyle w:val="Heading6"/>
      </w:pPr>
      <w:r>
        <w:rPr>
          <w:rFonts w:ascii="Open Sans" w:hAnsi="Open Sans"/>
        </w:rPr>
        <w:t>Dobna/Starosna grupa</w:t>
      </w:r>
    </w:p>
    <w:p w:rsidR="00736BEA" w:rsidRDefault="00736BEA" w:rsidP="00736BEA">
      <w:pPr>
        <w:pStyle w:val="Bulleted"/>
      </w:pPr>
      <w:r>
        <w:t>7 godina i stariji</w:t>
      </w:r>
    </w:p>
    <w:p w:rsidR="00736BEA" w:rsidRDefault="00736BEA" w:rsidP="00736BEA">
      <w:pPr>
        <w:pStyle w:val="Heading6"/>
      </w:pPr>
      <w:r>
        <w:rPr>
          <w:rFonts w:ascii="Open Sans" w:hAnsi="Open Sans"/>
        </w:rPr>
        <w:t>Potreban materijal</w:t>
      </w:r>
    </w:p>
    <w:p w:rsidR="00736BEA" w:rsidRDefault="00736BEA" w:rsidP="00736BEA">
      <w:pPr>
        <w:pStyle w:val="Bulleted"/>
      </w:pPr>
      <w:r>
        <w:rPr>
          <w:rFonts w:ascii="Open Sans" w:hAnsi="Open Sans"/>
        </w:rPr>
        <w:t xml:space="preserve">Slide za prezentaciju: Boje pomoću brojeva(strana </w:t>
      </w:r>
      <w:r>
        <w:rPr>
          <w:rFonts w:ascii="Open Sans" w:hAnsi="Open Sans"/>
        </w:rPr>
        <w:fldChar w:fldCharType="begin"/>
      </w:r>
      <w:r>
        <w:instrText>PAGEREF OHP_ColourByNumbers \h</w:instrText>
      </w:r>
      <w:r>
        <w:rPr>
          <w:rFonts w:ascii="Open Sans" w:hAnsi="Open Sans"/>
        </w:rPr>
      </w:r>
      <w:r>
        <w:fldChar w:fldCharType="separate"/>
      </w:r>
      <w:r w:rsidR="00434D44">
        <w:rPr>
          <w:noProof/>
        </w:rPr>
        <w:t>19</w:t>
      </w:r>
      <w:r>
        <w:fldChar w:fldCharType="end"/>
      </w:r>
      <w:r>
        <w:rPr>
          <w:rFonts w:ascii="Open Sans" w:hAnsi="Open Sans"/>
        </w:rPr>
        <w:t>)</w:t>
      </w:r>
    </w:p>
    <w:p w:rsidR="00736BEA" w:rsidRDefault="00736BEA" w:rsidP="00736BEA">
      <w:pPr>
        <w:pStyle w:val="BodyTextIndent"/>
        <w:spacing w:after="0"/>
      </w:pPr>
      <w:r>
        <w:rPr>
          <w:rFonts w:ascii="Open Sans" w:hAnsi="Open Sans"/>
        </w:rPr>
        <w:t>Svaki učenik će trebati:</w:t>
      </w:r>
    </w:p>
    <w:p w:rsidR="00736BEA" w:rsidRDefault="00736BEA" w:rsidP="00736BEA">
      <w:pPr>
        <w:pStyle w:val="Bulleted"/>
      </w:pPr>
      <w:r>
        <w:rPr>
          <w:rFonts w:ascii="Open Sans" w:hAnsi="Open Sans"/>
        </w:rPr>
        <w:t xml:space="preserve">List za Aktivnost: Kid Fax (strana </w:t>
      </w:r>
      <w:r>
        <w:rPr>
          <w:rFonts w:ascii="Open Sans" w:hAnsi="Open Sans"/>
        </w:rPr>
        <w:fldChar w:fldCharType="begin"/>
      </w:r>
      <w:r>
        <w:instrText>PAGEREF Worksheet_KidFax \h</w:instrText>
      </w:r>
      <w:r>
        <w:rPr>
          <w:rFonts w:ascii="Open Sans" w:hAnsi="Open Sans"/>
        </w:rPr>
      </w:r>
      <w:r>
        <w:fldChar w:fldCharType="separate"/>
      </w:r>
      <w:r w:rsidR="00434D44">
        <w:rPr>
          <w:noProof/>
        </w:rPr>
        <w:t>20</w:t>
      </w:r>
      <w:r>
        <w:fldChar w:fldCharType="end"/>
      </w:r>
      <w:r>
        <w:rPr>
          <w:rFonts w:ascii="Open Sans" w:hAnsi="Open Sans"/>
        </w:rPr>
        <w:t>)</w:t>
      </w:r>
    </w:p>
    <w:p w:rsidR="00736BEA" w:rsidRPr="00736BEA" w:rsidRDefault="00736BEA" w:rsidP="00743CB2">
      <w:pPr>
        <w:pStyle w:val="Bulleted"/>
        <w:rPr>
          <w:rFonts w:ascii="Open Sans" w:hAnsi="Open Sans"/>
        </w:rPr>
      </w:pPr>
      <w:r w:rsidRPr="00736BEA">
        <w:rPr>
          <w:rFonts w:ascii="Open Sans" w:hAnsi="Open Sans"/>
        </w:rPr>
        <w:t xml:space="preserve">List za Aktivnost: Napravite svoju sopstvenu sliku (strana </w:t>
      </w:r>
      <w:r>
        <w:rPr>
          <w:rFonts w:ascii="Open Sans" w:hAnsi="Open Sans"/>
        </w:rPr>
        <w:fldChar w:fldCharType="begin"/>
      </w:r>
      <w:r>
        <w:instrText>PAGEREF Worksheet_OwnPix \h</w:instrText>
      </w:r>
      <w:r>
        <w:rPr>
          <w:rFonts w:ascii="Open Sans" w:hAnsi="Open Sans"/>
        </w:rPr>
      </w:r>
      <w:r>
        <w:fldChar w:fldCharType="separate"/>
      </w:r>
      <w:r w:rsidR="00434D44">
        <w:rPr>
          <w:noProof/>
        </w:rPr>
        <w:t>21</w:t>
      </w:r>
      <w:r>
        <w:fldChar w:fldCharType="end"/>
      </w:r>
    </w:p>
    <w:p w:rsidR="00CF14BE" w:rsidRPr="00673612" w:rsidRDefault="00CF14BE">
      <w:pPr>
        <w:pStyle w:val="Bulleted"/>
        <w:numPr>
          <w:ilvl w:val="0"/>
          <w:numId w:val="0"/>
        </w:numPr>
        <w:ind w:left="924" w:hanging="385"/>
        <w:rPr>
          <w:rFonts w:ascii="Open Sans" w:hAnsi="Open Sans"/>
        </w:rPr>
        <w:sectPr w:rsidR="00CF14BE" w:rsidRPr="00673612">
          <w:footerReference w:type="even" r:id="rId50"/>
          <w:footerReference w:type="default" r:id="rId51"/>
          <w:pgSz w:w="11906" w:h="16838"/>
          <w:pgMar w:top="1418" w:right="1701" w:bottom="1985" w:left="1701" w:header="709" w:footer="1134" w:gutter="0"/>
          <w:cols w:space="708"/>
          <w:docGrid w:linePitch="360"/>
        </w:sectPr>
      </w:pPr>
    </w:p>
    <w:p w:rsidR="0039250E" w:rsidRDefault="0039250E" w:rsidP="0039250E">
      <w:pPr>
        <w:pStyle w:val="HiddenfromContents"/>
      </w:pPr>
      <w:r>
        <w:rPr>
          <w:rFonts w:ascii="Open Sans" w:hAnsi="Open Sans"/>
        </w:rPr>
        <w:lastRenderedPageBreak/>
        <w:t>Boje pomoću Brojeva</w:t>
      </w:r>
    </w:p>
    <w:p w:rsidR="0039250E" w:rsidRDefault="0039250E" w:rsidP="0039250E">
      <w:pPr>
        <w:pStyle w:val="Heading6"/>
      </w:pPr>
      <w:r>
        <w:rPr>
          <w:rFonts w:ascii="Open Sans" w:hAnsi="Open Sans"/>
        </w:rPr>
        <w:t>Uvod</w:t>
      </w:r>
    </w:p>
    <w:p w:rsidR="0039250E" w:rsidRDefault="0039250E" w:rsidP="0039250E">
      <w:pPr>
        <w:pStyle w:val="Heading6"/>
      </w:pPr>
      <w:r>
        <w:rPr>
          <w:rFonts w:ascii="Open Sans" w:hAnsi="Open Sans"/>
        </w:rPr>
        <w:t>Pitanja za diskusiju</w:t>
      </w:r>
    </w:p>
    <w:p w:rsidR="0039250E" w:rsidRPr="00487721" w:rsidRDefault="0039250E" w:rsidP="00CB0BBD">
      <w:pPr>
        <w:numPr>
          <w:ilvl w:val="0"/>
          <w:numId w:val="47"/>
        </w:numPr>
        <w:tabs>
          <w:tab w:val="left" w:pos="900"/>
        </w:tabs>
        <w:ind w:left="900"/>
        <w:rPr>
          <w:lang w:val="fr-CA"/>
        </w:rPr>
      </w:pPr>
      <w:r w:rsidRPr="00487721">
        <w:rPr>
          <w:rFonts w:ascii="Open Sans" w:hAnsi="Open Sans"/>
          <w:lang w:val="fr-CA"/>
        </w:rPr>
        <w:t>Šta radi jedna fax mašina?</w:t>
      </w:r>
    </w:p>
    <w:p w:rsidR="0039250E" w:rsidRPr="00487721" w:rsidRDefault="0039250E" w:rsidP="00CB0BBD">
      <w:pPr>
        <w:numPr>
          <w:ilvl w:val="0"/>
          <w:numId w:val="47"/>
        </w:numPr>
        <w:tabs>
          <w:tab w:val="left" w:pos="900"/>
        </w:tabs>
        <w:ind w:left="900"/>
        <w:rPr>
          <w:lang w:val="fr-CA"/>
        </w:rPr>
      </w:pPr>
      <w:r w:rsidRPr="00487721">
        <w:rPr>
          <w:rFonts w:ascii="Open Sans" w:hAnsi="Open Sans"/>
          <w:lang w:val="fr-CA"/>
        </w:rPr>
        <w:t>U kojim situacijama bi računari trebali sačuvati neku sliku? (Program za crtanje, igrica sa grafikom, ili korištenje nekog multimedijalnog sistema.)</w:t>
      </w:r>
    </w:p>
    <w:p w:rsidR="0039250E" w:rsidRPr="00487721" w:rsidRDefault="0039250E" w:rsidP="00CB0BBD">
      <w:pPr>
        <w:numPr>
          <w:ilvl w:val="0"/>
          <w:numId w:val="47"/>
        </w:numPr>
        <w:tabs>
          <w:tab w:val="left" w:pos="900"/>
        </w:tabs>
        <w:ind w:left="900"/>
        <w:rPr>
          <w:lang w:val="fr-CA"/>
        </w:rPr>
      </w:pPr>
      <w:r w:rsidRPr="00487721">
        <w:rPr>
          <w:rFonts w:ascii="Open Sans" w:hAnsi="Open Sans"/>
          <w:lang w:val="fr-CA"/>
        </w:rPr>
        <w:t xml:space="preserve">Na koji način računari čuvaju slike ako znamo da su u stanju raditi samo sa brojevima ? </w:t>
      </w:r>
    </w:p>
    <w:p w:rsidR="0039250E" w:rsidRPr="00487721" w:rsidRDefault="0039250E" w:rsidP="0039250E">
      <w:pPr>
        <w:pStyle w:val="BodyTextIndent"/>
        <w:rPr>
          <w:lang w:val="fr-CA"/>
        </w:rPr>
      </w:pPr>
      <w:r w:rsidRPr="00487721">
        <w:rPr>
          <w:rFonts w:ascii="Open Sans" w:hAnsi="Open Sans"/>
          <w:lang w:val="fr-CA"/>
        </w:rPr>
        <w:t>(Možete probati organizovati sa učenicima da pošalju/prime fax kao pripremu za ovu aktvinost)</w:t>
      </w:r>
    </w:p>
    <w:p w:rsidR="00CF14BE" w:rsidRPr="00673612" w:rsidRDefault="0039250E" w:rsidP="0039250E">
      <w:pPr>
        <w:pStyle w:val="Heading6"/>
        <w:rPr>
          <w:rFonts w:ascii="Open Sans" w:hAnsi="Open Sans"/>
        </w:rPr>
      </w:pPr>
      <w:bookmarkStart w:id="27" w:name="_Ref839881"/>
      <w:r>
        <w:rPr>
          <w:rFonts w:ascii="Open Sans" w:hAnsi="Open Sans"/>
        </w:rPr>
        <w:t>Demonstra</w:t>
      </w:r>
      <w:bookmarkEnd w:id="27"/>
      <w:r>
        <w:rPr>
          <w:rFonts w:ascii="Open Sans" w:hAnsi="Open Sans"/>
        </w:rPr>
        <w:t>cija uz korištenje projektora</w:t>
      </w:r>
    </w:p>
    <w:p w:rsidR="00CF14BE" w:rsidRPr="00673612" w:rsidRDefault="008B61D4">
      <w:pPr>
        <w:jc w:val="center"/>
        <w:rPr>
          <w:rFonts w:ascii="Open Sans" w:hAnsi="Open Sans"/>
        </w:rPr>
      </w:pPr>
      <w:r>
        <w:rPr>
          <w:rFonts w:ascii="Open Sans" w:hAnsi="Open Sans"/>
          <w:noProof/>
          <w:lang w:val="en-US"/>
        </w:rPr>
        <w:drawing>
          <wp:inline distT="0" distB="0" distL="0" distR="0" wp14:anchorId="0A6C2048" wp14:editId="7EA93859">
            <wp:extent cx="186055" cy="243205"/>
            <wp:effectExtent l="0" t="0" r="0" b="10795"/>
            <wp:docPr id="455" name="Picture 19"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 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055" cy="24320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711F0DAB" wp14:editId="5F2FF2F2">
            <wp:extent cx="586105" cy="700405"/>
            <wp:effectExtent l="0" t="0" r="0" b="10795"/>
            <wp:docPr id="454" name="Picture 20"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g 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105" cy="700405"/>
                    </a:xfrm>
                    <a:prstGeom prst="rect">
                      <a:avLst/>
                    </a:prstGeom>
                    <a:noFill/>
                    <a:ln>
                      <a:noFill/>
                    </a:ln>
                  </pic:spPr>
                </pic:pic>
              </a:graphicData>
            </a:graphic>
          </wp:inline>
        </w:drawing>
      </w:r>
    </w:p>
    <w:p w:rsidR="0039250E" w:rsidRDefault="0039250E" w:rsidP="0039250E">
      <w:r>
        <w:rPr>
          <w:rFonts w:ascii="Open Sans" w:hAnsi="Open Sans"/>
        </w:rPr>
        <w:t xml:space="preserve">Monitor jednog računara je podjeljen u mrežu malih tačkica koje nazivamo piksel (eng. </w:t>
      </w:r>
      <w:r>
        <w:rPr>
          <w:rFonts w:ascii="Open Sans" w:hAnsi="Open Sans"/>
          <w:i/>
        </w:rPr>
        <w:t xml:space="preserve">pixels </w:t>
      </w:r>
      <w:r>
        <w:rPr>
          <w:rFonts w:ascii="Open Sans" w:hAnsi="Open Sans"/>
        </w:rPr>
        <w:t>(</w:t>
      </w:r>
      <w:r>
        <w:rPr>
          <w:rFonts w:ascii="Open Sans" w:hAnsi="Open Sans"/>
          <w:b/>
        </w:rPr>
        <w:t>pic</w:t>
      </w:r>
      <w:r>
        <w:rPr>
          <w:rFonts w:ascii="Open Sans" w:hAnsi="Open Sans"/>
        </w:rPr>
        <w:t xml:space="preserve">ture </w:t>
      </w:r>
      <w:r>
        <w:rPr>
          <w:rFonts w:ascii="Open Sans" w:hAnsi="Open Sans"/>
          <w:b/>
        </w:rPr>
        <w:t>el</w:t>
      </w:r>
      <w:r>
        <w:rPr>
          <w:rFonts w:ascii="Open Sans" w:hAnsi="Open Sans"/>
        </w:rPr>
        <w:t>ements)).</w:t>
      </w:r>
    </w:p>
    <w:p w:rsidR="0039250E" w:rsidRDefault="0039250E" w:rsidP="0039250E">
      <w:r>
        <w:rPr>
          <w:rFonts w:ascii="Open Sans" w:hAnsi="Open Sans"/>
        </w:rPr>
        <w:t>U jednoj crno bijeloj slici, svaki piksel je ili crne ili bijele boje.</w:t>
      </w:r>
    </w:p>
    <w:p w:rsidR="00CF14BE" w:rsidRPr="00673612" w:rsidRDefault="0039250E">
      <w:pPr>
        <w:rPr>
          <w:rFonts w:ascii="Open Sans" w:hAnsi="Open Sans"/>
        </w:rPr>
      </w:pPr>
      <w:r>
        <w:rPr>
          <w:rFonts w:ascii="Open Sans" w:hAnsi="Open Sans"/>
        </w:rPr>
        <w:t>Ovdje gore je prikazano uvećano slovo “a” kako bi jasno mogli rasponzati piksele. Kada jedan računar želi sačuvati neku sliku onda sve što treba uraditi je da sačuva koje tačke su crne i koje tačke su bijele.</w:t>
      </w:r>
    </w:p>
    <w:tbl>
      <w:tblPr>
        <w:tblW w:w="0" w:type="auto"/>
        <w:tblInd w:w="2268" w:type="dxa"/>
        <w:tblLayout w:type="fixed"/>
        <w:tblLook w:val="0000" w:firstRow="0" w:lastRow="0" w:firstColumn="0" w:lastColumn="0" w:noHBand="0" w:noVBand="0"/>
      </w:tblPr>
      <w:tblGrid>
        <w:gridCol w:w="2781"/>
        <w:gridCol w:w="2079"/>
      </w:tblGrid>
      <w:tr w:rsidR="00CF14BE" w:rsidRPr="00673612">
        <w:trPr>
          <w:cantSplit/>
          <w:trHeight w:hRule="exact" w:val="454"/>
        </w:trPr>
        <w:tc>
          <w:tcPr>
            <w:tcW w:w="2781" w:type="dxa"/>
            <w:vMerge w:val="restart"/>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4F5C5D12" wp14:editId="202372A8">
                  <wp:extent cx="1457325" cy="1714500"/>
                  <wp:effectExtent l="0" t="0" r="0" b="12700"/>
                  <wp:docPr id="453" name="Picture 21"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g a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57325" cy="1714500"/>
                          </a:xfrm>
                          <a:prstGeom prst="rect">
                            <a:avLst/>
                          </a:prstGeom>
                          <a:noFill/>
                          <a:ln>
                            <a:noFill/>
                          </a:ln>
                        </pic:spPr>
                      </pic:pic>
                    </a:graphicData>
                  </a:graphic>
                </wp:inline>
              </w:drawing>
            </w:r>
          </w:p>
        </w:tc>
        <w:tc>
          <w:tcPr>
            <w:tcW w:w="2079" w:type="dxa"/>
          </w:tcPr>
          <w:p w:rsidR="00CF14BE" w:rsidRPr="00673612" w:rsidRDefault="00CF14BE">
            <w:pPr>
              <w:pStyle w:val="TOC1"/>
              <w:spacing w:before="0" w:after="240"/>
              <w:rPr>
                <w:rFonts w:ascii="Open Sans" w:hAnsi="Open Sans"/>
                <w:b w:val="0"/>
                <w:sz w:val="28"/>
              </w:rPr>
            </w:pPr>
            <w:r w:rsidRPr="00673612">
              <w:rPr>
                <w:rFonts w:ascii="Open Sans" w:hAnsi="Open Sans"/>
                <w:b w:val="0"/>
                <w:sz w:val="28"/>
              </w:rPr>
              <w:t>1, 3, 1</w:t>
            </w:r>
          </w:p>
        </w:tc>
      </w:tr>
      <w:tr w:rsidR="00CF14BE" w:rsidRPr="00673612">
        <w:trPr>
          <w:cantSplit/>
          <w:trHeight w:hRule="exact" w:val="454"/>
        </w:trPr>
        <w:tc>
          <w:tcPr>
            <w:tcW w:w="278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28"/>
              </w:rPr>
            </w:pPr>
            <w:r w:rsidRPr="00673612">
              <w:rPr>
                <w:rFonts w:ascii="Open Sans" w:hAnsi="Open Sans"/>
                <w:sz w:val="28"/>
              </w:rPr>
              <w:t>4, 1</w:t>
            </w:r>
          </w:p>
        </w:tc>
      </w:tr>
      <w:tr w:rsidR="00CF14BE" w:rsidRPr="00673612">
        <w:trPr>
          <w:cantSplit/>
          <w:trHeight w:hRule="exact" w:val="454"/>
        </w:trPr>
        <w:tc>
          <w:tcPr>
            <w:tcW w:w="278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28"/>
              </w:rPr>
            </w:pPr>
            <w:r w:rsidRPr="00673612">
              <w:rPr>
                <w:rFonts w:ascii="Open Sans" w:hAnsi="Open Sans"/>
                <w:sz w:val="28"/>
              </w:rPr>
              <w:t>1, 4</w:t>
            </w:r>
          </w:p>
        </w:tc>
      </w:tr>
      <w:tr w:rsidR="00CF14BE" w:rsidRPr="00673612">
        <w:trPr>
          <w:cantSplit/>
          <w:trHeight w:hRule="exact" w:val="454"/>
        </w:trPr>
        <w:tc>
          <w:tcPr>
            <w:tcW w:w="278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trPr>
          <w:cantSplit/>
          <w:trHeight w:hRule="exact" w:val="454"/>
        </w:trPr>
        <w:tc>
          <w:tcPr>
            <w:tcW w:w="278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trPr>
          <w:cantSplit/>
          <w:trHeight w:hRule="exact" w:val="454"/>
        </w:trPr>
        <w:tc>
          <w:tcPr>
            <w:tcW w:w="278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28"/>
              </w:rPr>
            </w:pPr>
            <w:r w:rsidRPr="00673612">
              <w:rPr>
                <w:rFonts w:ascii="Open Sans" w:hAnsi="Open Sans"/>
                <w:sz w:val="28"/>
              </w:rPr>
              <w:t>1, 4</w:t>
            </w:r>
          </w:p>
        </w:tc>
      </w:tr>
    </w:tbl>
    <w:p w:rsidR="00CF14BE" w:rsidRPr="00673612" w:rsidRDefault="00CF14BE">
      <w:pPr>
        <w:jc w:val="center"/>
        <w:rPr>
          <w:rFonts w:ascii="Open Sans" w:hAnsi="Open Sans"/>
        </w:rPr>
      </w:pPr>
    </w:p>
    <w:p w:rsidR="0039250E" w:rsidRDefault="0039250E" w:rsidP="0039250E">
      <w:pPr>
        <w:pStyle w:val="BodyTextIndent"/>
      </w:pPr>
      <w:r>
        <w:rPr>
          <w:rFonts w:ascii="Open Sans" w:hAnsi="Open Sans"/>
        </w:rPr>
        <w:t>Gornja slika nam pokazuje kako jedna slika može biti predstavljene brojevima. Prva linija se sastoji od jednog bijelog piksela pa onda slijede tri crna piksela i na kraju dolazi jedan bijeli piksel. Prema tome, prvu liniju možemo predstaviti brojevima 1, 3, 1.</w:t>
      </w:r>
    </w:p>
    <w:p w:rsidR="0039250E" w:rsidRPr="00487721" w:rsidRDefault="0039250E" w:rsidP="0039250E">
      <w:pPr>
        <w:rPr>
          <w:lang w:val="fr-CA"/>
        </w:rPr>
      </w:pPr>
      <w:r>
        <w:rPr>
          <w:rFonts w:ascii="Open Sans" w:hAnsi="Open Sans"/>
        </w:rPr>
        <w:t xml:space="preserve">Prvi broj označava broj bijelih piksela. </w:t>
      </w:r>
      <w:r w:rsidRPr="00487721">
        <w:rPr>
          <w:rFonts w:ascii="Open Sans" w:hAnsi="Open Sans"/>
          <w:lang w:val="fr-CA"/>
        </w:rPr>
        <w:t xml:space="preserve">Ukoliko je prvi piksel u liniji crne boje onda će reprezentacija započeti sa nulom. </w:t>
      </w:r>
    </w:p>
    <w:p w:rsidR="00CF14BE" w:rsidRPr="0039250E" w:rsidRDefault="0039250E" w:rsidP="0039250E">
      <w:pPr>
        <w:rPr>
          <w:rFonts w:ascii="Open Sans" w:hAnsi="Open Sans"/>
          <w:b/>
          <w:i/>
          <w:lang w:val="fr-CA"/>
        </w:rPr>
      </w:pPr>
      <w:r w:rsidRPr="00487721">
        <w:rPr>
          <w:rFonts w:ascii="Open Sans" w:hAnsi="Open Sans"/>
          <w:lang w:val="fr-CA"/>
        </w:rPr>
        <w:lastRenderedPageBreak/>
        <w:t xml:space="preserve">List za aktivnost na strani </w:t>
      </w:r>
      <w:r>
        <w:rPr>
          <w:rFonts w:ascii="Open Sans" w:hAnsi="Open Sans"/>
        </w:rPr>
        <w:fldChar w:fldCharType="begin"/>
      </w:r>
      <w:r w:rsidRPr="00487721">
        <w:rPr>
          <w:lang w:val="fr-CA"/>
        </w:rPr>
        <w:instrText>PAGEREF Worksheet_KidFax \h</w:instrText>
      </w:r>
      <w:r>
        <w:rPr>
          <w:rFonts w:ascii="Open Sans" w:hAnsi="Open Sans"/>
        </w:rPr>
      </w:r>
      <w:r>
        <w:fldChar w:fldCharType="separate"/>
      </w:r>
      <w:r w:rsidR="00434D44">
        <w:rPr>
          <w:noProof/>
          <w:lang w:val="fr-CA"/>
        </w:rPr>
        <w:t>20</w:t>
      </w:r>
      <w:r>
        <w:fldChar w:fldCharType="end"/>
      </w:r>
      <w:r w:rsidRPr="00487721">
        <w:rPr>
          <w:rFonts w:ascii="Open Sans" w:hAnsi="Open Sans"/>
          <w:lang w:val="fr-CA"/>
        </w:rPr>
        <w:t xml:space="preserve"> predstavlja nekoliko prigodno izabranih slika koje učenici mogu dekodirati koristeći upravo predstavljenu metodu.</w:t>
      </w:r>
    </w:p>
    <w:p w:rsidR="00CF14BE" w:rsidRPr="0039250E" w:rsidRDefault="00CF14BE">
      <w:pPr>
        <w:pStyle w:val="WorksheetTitle"/>
        <w:outlineLvl w:val="8"/>
      </w:pPr>
      <w:r w:rsidRPr="0039250E">
        <w:rPr>
          <w:rFonts w:ascii="Open Sans" w:hAnsi="Open Sans"/>
          <w:lang w:val="fr-CA"/>
        </w:rPr>
        <w:br w:type="page"/>
      </w:r>
      <w:bookmarkStart w:id="28" w:name="OHP_ColourByNumbers"/>
      <w:bookmarkEnd w:id="28"/>
      <w:r w:rsidR="0039250E">
        <w:rPr>
          <w:rFonts w:ascii="Open Sans" w:hAnsi="Open Sans"/>
        </w:rPr>
        <w:lastRenderedPageBreak/>
        <w:t>Boje pomuću brojeva</w:t>
      </w:r>
    </w:p>
    <w:p w:rsidR="00CF14BE" w:rsidRPr="00673612" w:rsidRDefault="008B61D4">
      <w:pPr>
        <w:jc w:val="center"/>
        <w:rPr>
          <w:rFonts w:ascii="Open Sans" w:hAnsi="Open Sans"/>
        </w:rPr>
      </w:pPr>
      <w:r>
        <w:rPr>
          <w:rFonts w:ascii="Open Sans" w:hAnsi="Open Sans"/>
          <w:noProof/>
          <w:lang w:val="en-US"/>
        </w:rPr>
        <w:drawing>
          <wp:inline distT="0" distB="0" distL="0" distR="0" wp14:anchorId="256B506F" wp14:editId="6107CC17">
            <wp:extent cx="257175" cy="300355"/>
            <wp:effectExtent l="0" t="0" r="0" b="4445"/>
            <wp:docPr id="452" name="Picture 22"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 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175" cy="300355"/>
                    </a:xfrm>
                    <a:prstGeom prst="rect">
                      <a:avLst/>
                    </a:prstGeom>
                    <a:noFill/>
                    <a:ln>
                      <a:noFill/>
                    </a:ln>
                  </pic:spPr>
                </pic:pic>
              </a:graphicData>
            </a:graphic>
          </wp:inline>
        </w:drawing>
      </w:r>
      <w:r w:rsidR="00CF14BE" w:rsidRPr="00673612">
        <w:rPr>
          <w:rFonts w:ascii="Open Sans" w:hAnsi="Open Sans"/>
        </w:rPr>
        <w:tab/>
      </w:r>
      <w:r w:rsidR="00CF14BE" w:rsidRPr="00673612">
        <w:rPr>
          <w:rFonts w:ascii="Open Sans" w:hAnsi="Open Sans"/>
        </w:rPr>
        <w:tab/>
      </w:r>
      <w:r>
        <w:rPr>
          <w:rFonts w:ascii="Open Sans" w:hAnsi="Open Sans"/>
          <w:noProof/>
          <w:lang w:val="en-US"/>
        </w:rPr>
        <w:drawing>
          <wp:inline distT="0" distB="0" distL="0" distR="0" wp14:anchorId="20F98473" wp14:editId="3CD6B7AD">
            <wp:extent cx="1586230" cy="1914525"/>
            <wp:effectExtent l="0" t="0" r="0" b="0"/>
            <wp:docPr id="451" name="Picture 23"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 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6230" cy="1914525"/>
                    </a:xfrm>
                    <a:prstGeom prst="rect">
                      <a:avLst/>
                    </a:prstGeom>
                    <a:noFill/>
                    <a:ln>
                      <a:noFill/>
                    </a:ln>
                  </pic:spPr>
                </pic:pic>
              </a:graphicData>
            </a:graphic>
          </wp:inline>
        </w:drawing>
      </w:r>
    </w:p>
    <w:p w:rsidR="00CF14BE" w:rsidRPr="0039250E" w:rsidRDefault="00CF14BE" w:rsidP="0039250E">
      <w:pPr>
        <w:pStyle w:val="WorksheetNormal"/>
        <w:jc w:val="center"/>
      </w:pPr>
      <w:r w:rsidRPr="00673612">
        <w:rPr>
          <w:rFonts w:ascii="Open Sans" w:hAnsi="Open Sans"/>
        </w:rPr>
        <w:sym w:font="Wingdings 3" w:char="F081"/>
      </w:r>
      <w:r w:rsidRPr="00673612">
        <w:rPr>
          <w:rFonts w:ascii="Open Sans" w:hAnsi="Open Sans"/>
        </w:rPr>
        <w:t xml:space="preserve"> </w:t>
      </w:r>
      <w:r w:rsidR="0039250E">
        <w:rPr>
          <w:rFonts w:ascii="Wingdings 3" w:eastAsia="Wingdings 3" w:hAnsi="Wingdings 3" w:cs="Wingdings 3"/>
        </w:rPr>
        <w:t></w:t>
      </w:r>
      <w:r w:rsidR="0039250E">
        <w:rPr>
          <w:rFonts w:ascii="Open Sans" w:hAnsi="Open Sans"/>
        </w:rPr>
        <w:t xml:space="preserve"> Slovo “a” uzeto sa ekrana jednog računara i odgovarajuće uvećanje tako da se jasno vidi koji pikseli čine slova i na koji način se pravi slika slova “a”.</w:t>
      </w:r>
    </w:p>
    <w:p w:rsidR="00CF14BE" w:rsidRPr="00673612" w:rsidRDefault="00CF14BE">
      <w:pPr>
        <w:pStyle w:val="WorksheetNormal"/>
        <w:spacing w:after="0"/>
        <w:jc w:val="center"/>
        <w:rPr>
          <w:rFonts w:ascii="Open Sans" w:hAnsi="Open Sans"/>
        </w:rPr>
      </w:pPr>
    </w:p>
    <w:tbl>
      <w:tblPr>
        <w:tblW w:w="0" w:type="auto"/>
        <w:tblInd w:w="1728" w:type="dxa"/>
        <w:tblLayout w:type="fixed"/>
        <w:tblLook w:val="0000" w:firstRow="0" w:lastRow="0" w:firstColumn="0" w:lastColumn="0" w:noHBand="0" w:noVBand="0"/>
      </w:tblPr>
      <w:tblGrid>
        <w:gridCol w:w="3641"/>
        <w:gridCol w:w="2079"/>
      </w:tblGrid>
      <w:tr w:rsidR="00CF14BE" w:rsidRPr="00673612">
        <w:trPr>
          <w:cantSplit/>
          <w:trHeight w:hRule="exact" w:val="567"/>
        </w:trPr>
        <w:tc>
          <w:tcPr>
            <w:tcW w:w="3641" w:type="dxa"/>
            <w:vMerge w:val="restart"/>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1F5AE641" wp14:editId="7D4481FD">
                  <wp:extent cx="1814830" cy="2157730"/>
                  <wp:effectExtent l="0" t="0" r="0" b="1270"/>
                  <wp:docPr id="450" name="Picture 24"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g a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4830" cy="2157730"/>
                          </a:xfrm>
                          <a:prstGeom prst="rect">
                            <a:avLst/>
                          </a:prstGeom>
                          <a:noFill/>
                          <a:ln>
                            <a:noFill/>
                          </a:ln>
                        </pic:spPr>
                      </pic:pic>
                    </a:graphicData>
                  </a:graphic>
                </wp:inline>
              </w:drawing>
            </w:r>
          </w:p>
        </w:tc>
        <w:tc>
          <w:tcPr>
            <w:tcW w:w="2079" w:type="dxa"/>
          </w:tcPr>
          <w:p w:rsidR="00CF14BE" w:rsidRPr="00673612" w:rsidRDefault="00CF14BE">
            <w:pPr>
              <w:pStyle w:val="TOC1"/>
              <w:spacing w:before="0" w:after="240"/>
              <w:rPr>
                <w:rFonts w:ascii="Open Sans" w:hAnsi="Open Sans"/>
                <w:b w:val="0"/>
                <w:sz w:val="40"/>
              </w:rPr>
            </w:pPr>
            <w:r w:rsidRPr="00673612">
              <w:rPr>
                <w:rFonts w:ascii="Open Sans" w:hAnsi="Open Sans"/>
                <w:b w:val="0"/>
                <w:sz w:val="40"/>
              </w:rPr>
              <w:t>1, 3, 1</w:t>
            </w:r>
          </w:p>
        </w:tc>
      </w:tr>
      <w:tr w:rsidR="00CF14BE" w:rsidRPr="00673612">
        <w:trPr>
          <w:cantSplit/>
          <w:trHeight w:hRule="exact" w:val="567"/>
        </w:trPr>
        <w:tc>
          <w:tcPr>
            <w:tcW w:w="364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40"/>
              </w:rPr>
            </w:pPr>
            <w:r w:rsidRPr="00673612">
              <w:rPr>
                <w:rFonts w:ascii="Open Sans" w:hAnsi="Open Sans"/>
                <w:sz w:val="40"/>
              </w:rPr>
              <w:t>4, 1</w:t>
            </w:r>
          </w:p>
        </w:tc>
      </w:tr>
      <w:tr w:rsidR="00CF14BE" w:rsidRPr="00673612">
        <w:trPr>
          <w:cantSplit/>
          <w:trHeight w:hRule="exact" w:val="567"/>
        </w:trPr>
        <w:tc>
          <w:tcPr>
            <w:tcW w:w="364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40"/>
              </w:rPr>
            </w:pPr>
            <w:r w:rsidRPr="00673612">
              <w:rPr>
                <w:rFonts w:ascii="Open Sans" w:hAnsi="Open Sans"/>
                <w:sz w:val="40"/>
              </w:rPr>
              <w:t>1, 4</w:t>
            </w:r>
          </w:p>
        </w:tc>
      </w:tr>
      <w:tr w:rsidR="00CF14BE" w:rsidRPr="00673612">
        <w:trPr>
          <w:cantSplit/>
          <w:trHeight w:hRule="exact" w:val="567"/>
        </w:trPr>
        <w:tc>
          <w:tcPr>
            <w:tcW w:w="364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trPr>
          <w:cantSplit/>
          <w:trHeight w:hRule="exact" w:val="567"/>
        </w:trPr>
        <w:tc>
          <w:tcPr>
            <w:tcW w:w="364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trPr>
          <w:cantSplit/>
          <w:trHeight w:hRule="exact" w:val="567"/>
        </w:trPr>
        <w:tc>
          <w:tcPr>
            <w:tcW w:w="3641" w:type="dxa"/>
            <w:vMerge/>
          </w:tcPr>
          <w:p w:rsidR="00CF14BE" w:rsidRPr="00673612" w:rsidRDefault="00CF14BE">
            <w:pPr>
              <w:ind w:left="0"/>
              <w:jc w:val="center"/>
              <w:rPr>
                <w:rFonts w:ascii="Open Sans" w:hAnsi="Open Sans"/>
              </w:rPr>
            </w:pPr>
          </w:p>
        </w:tc>
        <w:tc>
          <w:tcPr>
            <w:tcW w:w="2079" w:type="dxa"/>
          </w:tcPr>
          <w:p w:rsidR="00CF14BE" w:rsidRPr="00673612" w:rsidRDefault="00CF14BE">
            <w:pPr>
              <w:ind w:left="0"/>
              <w:rPr>
                <w:rFonts w:ascii="Open Sans" w:hAnsi="Open Sans"/>
                <w:sz w:val="40"/>
              </w:rPr>
            </w:pPr>
            <w:r w:rsidRPr="00673612">
              <w:rPr>
                <w:rFonts w:ascii="Open Sans" w:hAnsi="Open Sans"/>
                <w:sz w:val="40"/>
              </w:rPr>
              <w:t>1, 4</w:t>
            </w:r>
          </w:p>
        </w:tc>
      </w:tr>
    </w:tbl>
    <w:p w:rsidR="00CF14BE" w:rsidRPr="00673612" w:rsidRDefault="00CF14BE">
      <w:pPr>
        <w:pStyle w:val="WorksheetNormal"/>
        <w:spacing w:after="0"/>
        <w:jc w:val="center"/>
        <w:rPr>
          <w:rFonts w:ascii="Open Sans" w:hAnsi="Open Sans"/>
        </w:rPr>
      </w:pPr>
    </w:p>
    <w:p w:rsidR="00CF14BE" w:rsidRPr="00673612" w:rsidRDefault="00CF14BE">
      <w:pPr>
        <w:pStyle w:val="WorksheetNormal"/>
        <w:jc w:val="center"/>
        <w:rPr>
          <w:rFonts w:ascii="Open Sans" w:hAnsi="Open Sans"/>
        </w:rPr>
      </w:pPr>
      <w:r w:rsidRPr="00673612">
        <w:rPr>
          <w:rFonts w:ascii="Open Sans" w:hAnsi="Open Sans"/>
        </w:rPr>
        <w:sym w:font="Wingdings 3" w:char="F081"/>
      </w:r>
      <w:r w:rsidR="0039250E" w:rsidRPr="0039250E">
        <w:rPr>
          <w:rFonts w:ascii="Open Sans" w:hAnsi="Open Sans"/>
        </w:rPr>
        <w:t xml:space="preserve"> </w:t>
      </w:r>
      <w:r w:rsidR="0039250E">
        <w:rPr>
          <w:rFonts w:ascii="Open Sans" w:hAnsi="Open Sans"/>
        </w:rPr>
        <w:t>Ista slika koja odgovara slovu “a” kodirana samo pomoću brojeva</w:t>
      </w:r>
    </w:p>
    <w:tbl>
      <w:tblPr>
        <w:tblW w:w="0" w:type="auto"/>
        <w:tblInd w:w="2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67"/>
        <w:gridCol w:w="567"/>
        <w:gridCol w:w="567"/>
        <w:gridCol w:w="567"/>
        <w:gridCol w:w="567"/>
      </w:tblGrid>
      <w:tr w:rsidR="00CF14BE" w:rsidRPr="00673612">
        <w:trPr>
          <w:trHeight w:hRule="exact" w:val="567"/>
        </w:trPr>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r>
      <w:tr w:rsidR="00CF14BE" w:rsidRPr="00673612">
        <w:trPr>
          <w:trHeight w:hRule="exact" w:val="567"/>
        </w:trPr>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r>
      <w:tr w:rsidR="00CF14BE" w:rsidRPr="00673612">
        <w:trPr>
          <w:trHeight w:hRule="exact" w:val="567"/>
        </w:trPr>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r>
      <w:tr w:rsidR="00CF14BE" w:rsidRPr="00673612">
        <w:trPr>
          <w:trHeight w:hRule="exact" w:val="567"/>
        </w:trPr>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r>
      <w:tr w:rsidR="00CF14BE" w:rsidRPr="00673612">
        <w:trPr>
          <w:trHeight w:hRule="exact" w:val="567"/>
        </w:trPr>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r>
      <w:tr w:rsidR="00CF14BE" w:rsidRPr="00673612">
        <w:trPr>
          <w:trHeight w:hRule="exact" w:val="567"/>
        </w:trPr>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c>
          <w:tcPr>
            <w:tcW w:w="567" w:type="dxa"/>
          </w:tcPr>
          <w:p w:rsidR="00CF14BE" w:rsidRPr="00673612" w:rsidRDefault="00CF14BE">
            <w:pPr>
              <w:pStyle w:val="Comment"/>
              <w:ind w:left="0"/>
              <w:rPr>
                <w:rFonts w:ascii="Open Sans" w:hAnsi="Open Sans"/>
              </w:rPr>
            </w:pPr>
          </w:p>
        </w:tc>
      </w:tr>
    </w:tbl>
    <w:p w:rsidR="0039250E" w:rsidRDefault="00CF14BE" w:rsidP="0039250E">
      <w:pPr>
        <w:pStyle w:val="WorksheetNormal"/>
        <w:ind w:left="2160" w:firstLine="720"/>
        <w:sectPr w:rsidR="0039250E">
          <w:footerReference w:type="even" r:id="rId55"/>
          <w:footerReference w:type="default" r:id="rId56"/>
          <w:pgSz w:w="11906" w:h="16838"/>
          <w:pgMar w:top="1418" w:right="1701" w:bottom="1985" w:left="1701" w:header="0" w:footer="1134" w:gutter="0"/>
          <w:cols w:space="720"/>
          <w:formProt w:val="0"/>
          <w:docGrid w:linePitch="360" w:charSpace="-2049"/>
        </w:sectPr>
      </w:pPr>
      <w:r w:rsidRPr="00673612">
        <w:rPr>
          <w:rFonts w:ascii="Open Sans" w:hAnsi="Open Sans"/>
        </w:rPr>
        <w:sym w:font="Wingdings 3" w:char="F081"/>
      </w:r>
      <w:r w:rsidRPr="00673612">
        <w:rPr>
          <w:rFonts w:ascii="Open Sans" w:hAnsi="Open Sans"/>
        </w:rPr>
        <w:t xml:space="preserve"> </w:t>
      </w:r>
      <w:r w:rsidR="0039250E">
        <w:rPr>
          <w:rFonts w:ascii="Open Sans" w:hAnsi="Open Sans"/>
        </w:rPr>
        <w:t>Prazna mreža (za učenje i vježbanje)</w:t>
      </w:r>
    </w:p>
    <w:p w:rsidR="0039250E" w:rsidRDefault="00915E14" w:rsidP="0039250E">
      <w:pPr>
        <w:pStyle w:val="WorksheetTitle"/>
      </w:pPr>
      <w:bookmarkStart w:id="29" w:name="Worksheet_KidFax"/>
      <w:bookmarkEnd w:id="29"/>
      <w:r>
        <w:rPr>
          <w:rFonts w:ascii="Open Sans" w:hAnsi="Open Sans"/>
        </w:rPr>
        <w:lastRenderedPageBreak/>
        <w:t xml:space="preserve">Radni </w:t>
      </w:r>
      <w:r w:rsidR="0039250E">
        <w:rPr>
          <w:rFonts w:ascii="Open Sans" w:hAnsi="Open Sans"/>
        </w:rPr>
        <w:t>List za Aktivnost: Dje</w:t>
      </w:r>
      <w:r w:rsidR="0039250E">
        <w:rPr>
          <w:rFonts w:ascii="Open Sans" w:hAnsi="Open Sans"/>
          <w:lang w:val="bs-Latn-BA"/>
        </w:rPr>
        <w:t>čiji</w:t>
      </w:r>
      <w:r w:rsidR="0039250E">
        <w:rPr>
          <w:rFonts w:ascii="Open Sans" w:hAnsi="Open Sans"/>
        </w:rPr>
        <w:t xml:space="preserve"> Fax</w:t>
      </w:r>
    </w:p>
    <w:p w:rsidR="00CF14BE" w:rsidRPr="0039250E" w:rsidRDefault="0039250E" w:rsidP="0039250E">
      <w:pPr>
        <w:pStyle w:val="WorksheetNormal"/>
      </w:pPr>
      <w:r>
        <w:rPr>
          <w:rFonts w:ascii="Open Sans" w:hAnsi="Open Sans"/>
        </w:rPr>
        <w:t>Prva slika je najlakša dok je ona posljednja najteža. Jako je lagano napraviti greške pa je dobra ideja da koristimo običnu grafitnu olovku za bojenja i da imamo gumicu za brisanje pri ruci!</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4, 11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4, 9, 2, 1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4, 9, 2, 1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4, 11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4, 9</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4, 9</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5, 7</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0, 17</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1, 15</w:t>
            </w:r>
          </w:p>
        </w:tc>
      </w:tr>
    </w:tbl>
    <w:p w:rsidR="00CF14BE" w:rsidRPr="00673612" w:rsidRDefault="00CF14BE">
      <w:pPr>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6, 5, 2, 3</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4, 2, 5, 2, 3, 1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3, 1, 9, 1, 2, 1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3, 1, 9, 1, 1, 1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2, 1, 11, 1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2, 1, 10, 2</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2, 1, 9, 1, 1, 1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2, 1, 8, 1, 2, 1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2, 1, 7, 1, 3, 1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1, 1, 1, 1, 4, 2, 3, 1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0, 1, 2, 1, 2, 2, 5, 1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0, 1, 3, 2, 5, 2</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1, 3, 2, 5</w:t>
            </w:r>
          </w:p>
        </w:tc>
      </w:tr>
    </w:tbl>
    <w:p w:rsidR="00CF14BE" w:rsidRPr="00673612" w:rsidRDefault="00CF14BE">
      <w:pPr>
        <w:pStyle w:val="TOC2"/>
        <w:spacing w:before="0"/>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6, 2, 2, 2</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5, 1, 2, 2, 2, 1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6, 6</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4, 2, 6, 2</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3, 1, 10, 1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2, 1, 12, 1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2, 1, 3, 1, 4, 1, 3, 1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1, 2, 12, 2</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0, 1, 16, 1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0, 1, 6, 1, 2, 1, 6, 1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0, 1, 7, 2, 7, 1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1, 1, 14, 1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2, 1, 12, 1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2, 1, 5, 2, 5, 1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3, 1, 10, 1</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4, 2, 6, 2</w:t>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rPr>
                <w:rFonts w:ascii="Open Sans" w:hAnsi="Open Sans"/>
              </w:rPr>
            </w:pPr>
          </w:p>
        </w:tc>
        <w:tc>
          <w:tcPr>
            <w:tcW w:w="2835" w:type="dxa"/>
            <w:tcBorders>
              <w:top w:val="nil"/>
              <w:left w:val="single" w:sz="2" w:space="0" w:color="auto"/>
              <w:bottom w:val="nil"/>
              <w:right w:val="nil"/>
            </w:tcBorders>
          </w:tcPr>
          <w:p w:rsidR="00CF14BE" w:rsidRPr="00673612" w:rsidRDefault="00CF14BE">
            <w:pPr>
              <w:rPr>
                <w:rFonts w:ascii="Open Sans" w:hAnsi="Open Sans"/>
                <w:sz w:val="18"/>
              </w:rPr>
            </w:pPr>
            <w:r w:rsidRPr="00673612">
              <w:rPr>
                <w:rFonts w:ascii="Open Sans" w:hAnsi="Open Sans"/>
                <w:sz w:val="18"/>
              </w:rPr>
              <w:t>6, 6</w:t>
            </w:r>
          </w:p>
        </w:tc>
      </w:tr>
    </w:tbl>
    <w:p w:rsidR="00CF14BE" w:rsidRPr="00673612" w:rsidRDefault="00CF14BE">
      <w:pPr>
        <w:pStyle w:val="WorksheetNormal"/>
        <w:spacing w:after="0"/>
        <w:rPr>
          <w:rFonts w:ascii="Open Sans" w:hAnsi="Open Sans"/>
        </w:rPr>
      </w:pPr>
    </w:p>
    <w:p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rsidR="0039250E" w:rsidRDefault="00915E14" w:rsidP="00743CB2">
      <w:pPr>
        <w:pStyle w:val="WorksheetTitle"/>
      </w:pPr>
      <w:bookmarkStart w:id="30" w:name="Worksheet_OwnPix"/>
      <w:bookmarkEnd w:id="30"/>
      <w:r>
        <w:rPr>
          <w:rFonts w:ascii="Open Sans" w:hAnsi="Open Sans"/>
        </w:rPr>
        <w:lastRenderedPageBreak/>
        <w:t xml:space="preserve">Radni </w:t>
      </w:r>
      <w:r w:rsidR="0039250E">
        <w:rPr>
          <w:rFonts w:ascii="Open Sans" w:hAnsi="Open Sans"/>
        </w:rPr>
        <w:t>List za Aktivnost: Napravite svoju sopstvenu sliku</w:t>
      </w:r>
    </w:p>
    <w:p w:rsidR="0039250E" w:rsidRDefault="0039250E" w:rsidP="0039250E">
      <w:pPr>
        <w:pStyle w:val="WorksheetNormal"/>
      </w:pPr>
      <w:r>
        <w:rPr>
          <w:rFonts w:ascii="Open Sans" w:hAnsi="Open Sans"/>
        </w:rPr>
        <w:t>Sada kada znate kako se brojevi mogu iskoristiti za predstavljanje slika zašto ne bi probali kodirati svoju sopstvenu sliku za svog prijatelja? Nacrtajte svoju sopstvenu sliku na gornjoj praznoj mreži i kada završite zapišite brojeve za kodiranje te slike pored donje mreže. Presjecite papir duž isprekidane linije i predajte mrežu na donjem dijelu papira svom prijatelju da je oboji. (Pažnja: niste obavezni da koristite cijelu ponuđenu mrežu ukoliko to ne želite—jednostavno ostavite prazne neiskorištene linija na dnu mreže.)</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bl>
    <w:p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bl>
    <w:p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rsidR="0039250E" w:rsidRDefault="00915E14" w:rsidP="00743CB2">
      <w:pPr>
        <w:pStyle w:val="WorksheetTitle"/>
      </w:pPr>
      <w:r>
        <w:rPr>
          <w:rFonts w:ascii="Open Sans" w:hAnsi="Open Sans"/>
        </w:rPr>
        <w:lastRenderedPageBreak/>
        <w:t xml:space="preserve">Radni </w:t>
      </w:r>
      <w:r w:rsidR="0039250E">
        <w:rPr>
          <w:rFonts w:ascii="Open Sans" w:hAnsi="Open Sans"/>
        </w:rPr>
        <w:t>List za Aktivnost: Napravite svoju sopstvenu sliku</w:t>
      </w:r>
    </w:p>
    <w:p w:rsidR="0039250E" w:rsidRDefault="0039250E" w:rsidP="0039250E">
      <w:pPr>
        <w:pStyle w:val="WorksheetNormal"/>
      </w:pPr>
      <w:r>
        <w:rPr>
          <w:rFonts w:ascii="Open Sans" w:hAnsi="Open Sans"/>
          <w:b/>
          <w:bCs/>
        </w:rPr>
        <w:t xml:space="preserve">Ekstra za Eksperte: </w:t>
      </w:r>
      <w:r>
        <w:rPr>
          <w:rFonts w:ascii="Open Sans" w:hAnsi="Open Sans"/>
        </w:rPr>
        <w:t>Iukoliko želite da proizvedete slike u boji onda možete koristiti brojeve koje će predstavljati različite boje (na primjer 0 je crna, 1 je crvena, 2 je zelena itd.). Sada koristimo dva broja kako bi predstavili jedan niz piksela: prvi broj nam daje dužinu niza kao i ranije dok drugi broj označava boju piksela. Pokušajte nacrtati sliku u boji za svog prijatelja. Ne zaboravite reći svom prijatelju koji broj označava koju boju!</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bl>
    <w:p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r w:rsidR="00CF14BE" w:rsidRPr="00673612">
        <w:trPr>
          <w:trHeight w:hRule="exact" w:val="284"/>
        </w:trPr>
        <w:tc>
          <w:tcPr>
            <w:tcW w:w="284"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rsidR="00CF14BE" w:rsidRPr="00673612" w:rsidRDefault="00CF14BE">
            <w:pPr>
              <w:pStyle w:val="WorksheetNormal"/>
              <w:ind w:left="0"/>
              <w:rPr>
                <w:rFonts w:ascii="Open Sans" w:hAnsi="Open Sans"/>
              </w:rPr>
            </w:pPr>
          </w:p>
        </w:tc>
        <w:tc>
          <w:tcPr>
            <w:tcW w:w="283" w:type="dxa"/>
            <w:tcBorders>
              <w:left w:val="single" w:sz="4" w:space="0" w:color="auto"/>
            </w:tcBorders>
          </w:tcPr>
          <w:p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rsidR="00CF14BE" w:rsidRPr="00673612" w:rsidRDefault="00CF14BE">
            <w:pPr>
              <w:pStyle w:val="WorksheetNormal"/>
              <w:ind w:left="0"/>
              <w:rPr>
                <w:rFonts w:ascii="Open Sans" w:hAnsi="Open Sans"/>
              </w:rPr>
            </w:pPr>
          </w:p>
        </w:tc>
      </w:tr>
    </w:tbl>
    <w:p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rsidR="00CF14BE" w:rsidRPr="00673612" w:rsidRDefault="00CF14BE">
      <w:pPr>
        <w:pStyle w:val="Heading6"/>
        <w:rPr>
          <w:rFonts w:ascii="Open Sans" w:hAnsi="Open Sans"/>
        </w:rPr>
        <w:sectPr w:rsidR="00CF14BE" w:rsidRPr="00673612">
          <w:type w:val="continuous"/>
          <w:pgSz w:w="11906" w:h="16838"/>
          <w:pgMar w:top="1418" w:right="1701" w:bottom="1985" w:left="1701" w:header="709" w:footer="1134" w:gutter="0"/>
          <w:cols w:space="708"/>
          <w:docGrid w:linePitch="360"/>
        </w:sectPr>
      </w:pPr>
    </w:p>
    <w:p w:rsidR="005279D2" w:rsidRDefault="005279D2" w:rsidP="005279D2">
      <w:pPr>
        <w:pStyle w:val="Heading6"/>
      </w:pPr>
      <w:r>
        <w:rPr>
          <w:rFonts w:ascii="Open Sans" w:hAnsi="Open Sans"/>
        </w:rPr>
        <w:lastRenderedPageBreak/>
        <w:t>Varijacije i dodatne teme</w:t>
      </w:r>
    </w:p>
    <w:p w:rsidR="005279D2" w:rsidRDefault="005279D2" w:rsidP="00CB0BBD">
      <w:pPr>
        <w:numPr>
          <w:ilvl w:val="0"/>
          <w:numId w:val="48"/>
        </w:numPr>
        <w:tabs>
          <w:tab w:val="left" w:pos="900"/>
        </w:tabs>
        <w:ind w:left="900"/>
      </w:pPr>
      <w:r>
        <w:rPr>
          <w:rFonts w:ascii="Open Sans" w:hAnsi="Open Sans"/>
        </w:rPr>
        <w:t>Pokušajte nacrtati sliku na providnom papiru postavljenom iznad mreže tako da krajnju sliku možemo vidjeti i bez mreže. Slika koju dobijemo će biti mnogo jasnija.</w:t>
      </w:r>
    </w:p>
    <w:p w:rsidR="005279D2" w:rsidRDefault="005279D2" w:rsidP="00CB0BBD">
      <w:pPr>
        <w:numPr>
          <w:ilvl w:val="0"/>
          <w:numId w:val="48"/>
        </w:numPr>
        <w:tabs>
          <w:tab w:val="left" w:pos="900"/>
        </w:tabs>
        <w:ind w:left="900"/>
      </w:pPr>
      <w:r>
        <w:rPr>
          <w:rFonts w:ascii="Open Sans" w:hAnsi="Open Sans"/>
        </w:rPr>
        <w:t xml:space="preserve">Umjesto da boje mrežu na papiru učenici mogu koristiti ljepljive papiriće, ili postavljati prigodne objekte, na nekoj većoj mreži. </w:t>
      </w:r>
    </w:p>
    <w:p w:rsidR="005279D2" w:rsidRDefault="005279D2" w:rsidP="005279D2">
      <w:pPr>
        <w:pStyle w:val="Heading6"/>
      </w:pPr>
      <w:bookmarkStart w:id="31" w:name="_Ref840337"/>
      <w:bookmarkEnd w:id="31"/>
      <w:r>
        <w:rPr>
          <w:rFonts w:ascii="Open Sans" w:hAnsi="Open Sans"/>
        </w:rPr>
        <w:t>Mjesto za diskusiju</w:t>
      </w:r>
    </w:p>
    <w:p w:rsidR="00CF14BE" w:rsidRPr="00673612" w:rsidRDefault="005279D2" w:rsidP="005279D2">
      <w:pPr>
        <w:rPr>
          <w:rFonts w:ascii="Open Sans" w:hAnsi="Open Sans"/>
        </w:rPr>
      </w:pPr>
      <w:r>
        <w:rPr>
          <w:rFonts w:ascii="Open Sans" w:hAnsi="Open Sans"/>
        </w:rPr>
        <w:t>Obično postoji ograničenje za dužinu niza piksela iste boje jer je dužina predstavljena jednim binarnim brojem. Kako  bi predstavili niz od dvanaest crnih piksela ukoliko možete koristiti samo brojeve od 0 do 7. (Dobra ideja bi bila da to kodirate prvo kao niz od sedam crnih piksela, pa onda nula bijelih piksela pa na kraju niz od pet crnih piksela.)</w:t>
      </w:r>
    </w:p>
    <w:p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rsidR="005279D2" w:rsidRPr="00487721" w:rsidRDefault="005279D2" w:rsidP="005279D2">
      <w:pPr>
        <w:pStyle w:val="HiddenfromContents"/>
        <w:rPr>
          <w:lang w:val="fr-CA"/>
        </w:rPr>
      </w:pPr>
      <w:r w:rsidRPr="00487721">
        <w:rPr>
          <w:rFonts w:ascii="Open Sans" w:hAnsi="Open Sans"/>
          <w:lang w:val="fr-CA"/>
        </w:rPr>
        <w:lastRenderedPageBreak/>
        <w:t>Zašto je ovo sve važno?</w:t>
      </w:r>
    </w:p>
    <w:p w:rsidR="005279D2" w:rsidRDefault="005279D2" w:rsidP="005279D2">
      <w:r w:rsidRPr="00487721">
        <w:rPr>
          <w:rFonts w:ascii="Open Sans" w:hAnsi="Open Sans"/>
          <w:lang w:val="fr-CA"/>
        </w:rPr>
        <w:t xml:space="preserve">Jedna fax mašina je zaista jedan jednostavan računar koji skenira crno-bijele stranice u mrežu od oko 1000 × 2000 piksela. Ta se mreža piksela onda šalje pomoću modema prema drugoj fax mašiini, koja onda štampa piksele na list papira. Uobičajeno je da slike koje koristi fax imaju veće komade bijelog prostora (na primjer, margine) ili dijelove od crnih piksela (na primjer, horizontalne linije). Slike u bojama takođe često imaju mnogo dijelova koji se ponavljaju. Kako bi uštedio na prostoru za čuvanje takvih slika programeri mogu koristiti različite tehnike za kompresiju podataka. Metod koji je korišten u ovoj aktivnosti se naziva ‘po-dužini kodiranje‘ (eng. </w:t>
      </w:r>
      <w:r>
        <w:rPr>
          <w:rFonts w:ascii="Open Sans" w:hAnsi="Open Sans"/>
        </w:rPr>
        <w:t>‘run-length coding’), i to je jedan dosta efikasan način za kompresiju slika. Da nismo koristili kompresiju slika onda bi bilo potrebno puno više vremena za prenos slika i bilo bi potrebno puno više prostora za njihovo čuvanje. U krajnjoj liniji, to bi učinilo praktično nemogućim (preskupim) slanje faxa, ili mogućnost da postavimo svoje slike na neku web stranicu. Na primjer, slika sa fax mašina su kompresovane na oko sedminu njihove orginalne veličine. Bez korištenja kompresije bilo bi potrebno sedam puta više vremena za njihovo slanje!</w:t>
      </w:r>
    </w:p>
    <w:p w:rsidR="005279D2" w:rsidRDefault="005279D2" w:rsidP="005279D2">
      <w:r>
        <w:rPr>
          <w:rFonts w:ascii="Open Sans" w:hAnsi="Open Sans"/>
        </w:rPr>
        <w:t xml:space="preserve">Fotografije i slike na računarima su obično kompresovane na deseti ili čak stoti dio njihove ukupne veličine (korištenjem odgovarajućih tehnika kao što su JPEG, GIF i PNG). Ovo omogućava čuvanje puno više ovakvih slika na disku, i znači takodje da se njihovo pregledanje na web-u može uraditi vrlo brzo. </w:t>
      </w:r>
    </w:p>
    <w:p w:rsidR="005279D2" w:rsidRDefault="005279D2" w:rsidP="005279D2">
      <w:r>
        <w:rPr>
          <w:rFonts w:ascii="Open Sans" w:hAnsi="Open Sans"/>
        </w:rPr>
        <w:t>Sam programer može izabrati koja tehnika kompresije će najbolje poslužiti za slike koje ona ili on želi poslati.</w:t>
      </w:r>
    </w:p>
    <w:p w:rsidR="00CF14BE" w:rsidRPr="00673612" w:rsidRDefault="00CF14BE">
      <w:pPr>
        <w:rPr>
          <w:rFonts w:ascii="Open Sans" w:hAnsi="Open Sans"/>
        </w:rPr>
      </w:pPr>
    </w:p>
    <w:p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7D40011C" wp14:editId="553E93F9">
            <wp:extent cx="2257425" cy="1914525"/>
            <wp:effectExtent l="0" t="0" r="3175" b="0"/>
            <wp:docPr id="449" name="Picture 25" descr="Img Rep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Rep Smi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1914525"/>
                    </a:xfrm>
                    <a:prstGeom prst="rect">
                      <a:avLst/>
                    </a:prstGeom>
                    <a:noFill/>
                    <a:ln>
                      <a:noFill/>
                    </a:ln>
                  </pic:spPr>
                </pic:pic>
              </a:graphicData>
            </a:graphic>
          </wp:inline>
        </w:drawing>
      </w:r>
    </w:p>
    <w:p w:rsidR="005279D2" w:rsidRDefault="005279D2" w:rsidP="005279D2">
      <w:pPr>
        <w:pStyle w:val="HiddenfromContents"/>
      </w:pPr>
      <w:r>
        <w:lastRenderedPageBreak/>
        <w:t>R</w:t>
      </w:r>
      <w:r>
        <w:rPr>
          <w:rFonts w:ascii="Open Sans" w:hAnsi="Open Sans"/>
        </w:rPr>
        <w:t>ješenja i pomoć</w:t>
      </w:r>
    </w:p>
    <w:p w:rsidR="005279D2" w:rsidRDefault="005279D2" w:rsidP="005279D2">
      <w:r>
        <w:rPr>
          <w:rFonts w:ascii="Open Sans" w:hAnsi="Open Sans"/>
          <w:b/>
          <w:bCs/>
          <w:sz w:val="28"/>
        </w:rPr>
        <w:t>Odgovori za</w:t>
      </w:r>
      <w:r w:rsidR="00915E14">
        <w:rPr>
          <w:rFonts w:ascii="Open Sans" w:hAnsi="Open Sans"/>
          <w:b/>
          <w:bCs/>
          <w:sz w:val="28"/>
        </w:rPr>
        <w:t xml:space="preserve"> radni </w:t>
      </w:r>
      <w:r>
        <w:rPr>
          <w:rFonts w:ascii="Open Sans" w:hAnsi="Open Sans"/>
          <w:b/>
          <w:bCs/>
          <w:sz w:val="28"/>
        </w:rPr>
        <w:t xml:space="preserve">list aktivnosti : Dječiji Fax </w:t>
      </w:r>
    </w:p>
    <w:p w:rsidR="00CF14BE" w:rsidRPr="00673612" w:rsidRDefault="00CF14BE">
      <w:pPr>
        <w:rPr>
          <w:rFonts w:ascii="Open Sans" w:hAnsi="Open Sans"/>
        </w:rPr>
      </w:pPr>
    </w:p>
    <w:p w:rsidR="00CF14BE" w:rsidRPr="00673612" w:rsidRDefault="00CF14BE">
      <w:pPr>
        <w:ind w:left="-180"/>
        <w:rPr>
          <w:rFonts w:ascii="Open Sans" w:hAnsi="Open Sans"/>
        </w:rPr>
        <w:sectPr w:rsidR="00CF14BE" w:rsidRPr="00673612">
          <w:pgSz w:w="11906" w:h="16838"/>
          <w:pgMar w:top="1418" w:right="1701" w:bottom="1985" w:left="1701" w:header="709" w:footer="1134" w:gutter="0"/>
          <w:cols w:space="708"/>
          <w:docGrid w:linePitch="360"/>
        </w:sect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6976" behindDoc="0" locked="0" layoutInCell="1" allowOverlap="1" wp14:anchorId="1B77838A" wp14:editId="18C6023D">
                  <wp:simplePos x="0" y="0"/>
                  <wp:positionH relativeFrom="column">
                    <wp:posOffset>334010</wp:posOffset>
                  </wp:positionH>
                  <wp:positionV relativeFrom="paragraph">
                    <wp:posOffset>73660</wp:posOffset>
                  </wp:positionV>
                  <wp:extent cx="899795" cy="450215"/>
                  <wp:effectExtent l="0" t="0" r="0" b="6985"/>
                  <wp:wrapNone/>
                  <wp:docPr id="1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9795" cy="450215"/>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bl>
    <w:p w:rsidR="00CF14BE" w:rsidRPr="00673612" w:rsidRDefault="00CF14BE">
      <w:pPr>
        <w:ind w:left="2340"/>
        <w:rPr>
          <w:rFonts w:ascii="Open Sans" w:hAnsi="Open Sans"/>
        </w:r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8000" behindDoc="0" locked="0" layoutInCell="1" allowOverlap="1" wp14:anchorId="52FDFC0E" wp14:editId="5211F473">
                  <wp:simplePos x="0" y="0"/>
                  <wp:positionH relativeFrom="column">
                    <wp:posOffset>334010</wp:posOffset>
                  </wp:positionH>
                  <wp:positionV relativeFrom="paragraph">
                    <wp:posOffset>-2540</wp:posOffset>
                  </wp:positionV>
                  <wp:extent cx="899795" cy="650240"/>
                  <wp:effectExtent l="0" t="0" r="0" b="10160"/>
                  <wp:wrapNone/>
                  <wp:docPr id="1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9795" cy="65024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bl>
    <w:p w:rsidR="00CF14BE" w:rsidRPr="00673612" w:rsidRDefault="00CF14BE">
      <w:pPr>
        <w:ind w:left="2340"/>
        <w:rPr>
          <w:rFonts w:ascii="Open Sans" w:hAnsi="Open Sans"/>
        </w:rPr>
      </w:pPr>
    </w:p>
    <w:tbl>
      <w:tblPr>
        <w:tblW w:w="4248"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9024" behindDoc="0" locked="0" layoutInCell="1" allowOverlap="1" wp14:anchorId="74BB8464" wp14:editId="3B6D0BA9">
                  <wp:simplePos x="0" y="0"/>
                  <wp:positionH relativeFrom="column">
                    <wp:posOffset>334010</wp:posOffset>
                  </wp:positionH>
                  <wp:positionV relativeFrom="paragraph">
                    <wp:posOffset>60325</wp:posOffset>
                  </wp:positionV>
                  <wp:extent cx="899795" cy="849630"/>
                  <wp:effectExtent l="0" t="0" r="0" b="0"/>
                  <wp:wrapNone/>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99795" cy="84963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r w:rsidR="00CF14BE" w:rsidRPr="00673612">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rsidR="00CF14BE" w:rsidRPr="00673612" w:rsidRDefault="00CF14BE">
            <w:pPr>
              <w:ind w:left="2340"/>
              <w:rPr>
                <w:rFonts w:ascii="Open Sans" w:hAnsi="Open Sans"/>
              </w:rPr>
            </w:pPr>
          </w:p>
        </w:tc>
      </w:tr>
    </w:tbl>
    <w:p w:rsidR="00CF14BE" w:rsidRPr="00673612" w:rsidRDefault="00CF14BE">
      <w:pPr>
        <w:ind w:left="2340"/>
        <w:rPr>
          <w:rFonts w:ascii="Open Sans" w:hAnsi="Open Sans"/>
        </w:rPr>
      </w:pPr>
    </w:p>
    <w:p w:rsidR="00CF14BE" w:rsidRPr="00673612" w:rsidRDefault="00CF14BE">
      <w:pPr>
        <w:rPr>
          <w:rFonts w:ascii="Open Sans" w:hAnsi="Open Sans"/>
        </w:rPr>
      </w:pPr>
    </w:p>
    <w:p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equalWidth="0">
            <w:col w:w="8504" w:space="708"/>
          </w:cols>
          <w:docGrid w:linePitch="360"/>
        </w:sectPr>
      </w:pPr>
    </w:p>
    <w:p w:rsidR="00660527" w:rsidRDefault="00660527" w:rsidP="00660527">
      <w:pPr>
        <w:pStyle w:val="HiddenfromContents"/>
      </w:pPr>
      <w:r>
        <w:rPr>
          <w:rFonts w:ascii="Open Sans" w:hAnsi="Open Sans"/>
        </w:rPr>
        <w:lastRenderedPageBreak/>
        <w:t>Aktivnost 3</w:t>
      </w:r>
    </w:p>
    <w:p w:rsidR="00660527" w:rsidRDefault="00660527" w:rsidP="00660527">
      <w:pPr>
        <w:pStyle w:val="ActivityName"/>
        <w:ind w:left="567" w:firstLine="0"/>
      </w:pPr>
      <w:r>
        <w:rPr>
          <w:rFonts w:ascii="Open Sans" w:hAnsi="Open Sans"/>
        </w:rPr>
        <w:t>Možete to reći ponovo</w:t>
      </w:r>
      <w:bookmarkStart w:id="32" w:name="_Toc280342974"/>
      <w:r>
        <w:rPr>
          <w:rFonts w:ascii="Open Sans" w:hAnsi="Open Sans"/>
        </w:rPr>
        <w:t>! —</w:t>
      </w:r>
      <w:bookmarkEnd w:id="32"/>
      <w:r>
        <w:rPr>
          <w:rFonts w:ascii="Open Sans" w:hAnsi="Open Sans"/>
        </w:rPr>
        <w:t xml:space="preserve">Kompresija (sažimanje) </w:t>
      </w:r>
      <w:r>
        <w:rPr>
          <w:rFonts w:ascii="Open Sans" w:hAnsi="Open Sans"/>
          <w:i/>
        </w:rPr>
        <w:t>Teksta</w:t>
      </w:r>
    </w:p>
    <w:p w:rsidR="00660527" w:rsidRDefault="00660527" w:rsidP="00660527">
      <w:pPr>
        <w:pStyle w:val="Heading6"/>
      </w:pPr>
      <w:r>
        <w:rPr>
          <w:rFonts w:ascii="Open Sans" w:hAnsi="Open Sans"/>
        </w:rPr>
        <w:t>Sažetak</w:t>
      </w:r>
    </w:p>
    <w:p w:rsidR="00660527" w:rsidRDefault="00660527" w:rsidP="00660527">
      <w:r>
        <w:rPr>
          <w:rFonts w:ascii="Open Sans" w:hAnsi="Open Sans"/>
        </w:rPr>
        <w:t>Kako računari imaju samo ograničen prostor za čuvanje informacija, potrebno je predstaviti sve te informacije što je moguće efikasnije. Ovu tehniku nazivamo kompresija ili sažimanje. Kodiranjem podataka prije nego budu sačuvani, kao i njihovim dekodiranjem kada ih želimo koristiti, računar može sačuvati više podataka, ili može poslati podatke internetom na brži način.</w:t>
      </w:r>
    </w:p>
    <w:p w:rsidR="00660527" w:rsidRDefault="00660527" w:rsidP="00660527">
      <w:pPr>
        <w:pStyle w:val="Heading6"/>
      </w:pPr>
      <w:r>
        <w:rPr>
          <w:rFonts w:ascii="Open Sans" w:hAnsi="Open Sans"/>
        </w:rPr>
        <w:t>Veza sa Curriculum-om</w:t>
      </w:r>
    </w:p>
    <w:p w:rsidR="00660527" w:rsidRDefault="00660527" w:rsidP="00660527">
      <w:pPr>
        <w:pStyle w:val="Bulleted"/>
      </w:pPr>
      <w:r>
        <w:t>BHS: Prepoznavanje uzoraka u riječima i u tekstu.</w:t>
      </w:r>
    </w:p>
    <w:p w:rsidR="00660527" w:rsidRPr="00487721" w:rsidRDefault="00660527" w:rsidP="00660527">
      <w:pPr>
        <w:pStyle w:val="Bulleted"/>
        <w:rPr>
          <w:lang w:val="fr-CA"/>
        </w:rPr>
      </w:pPr>
      <w:r w:rsidRPr="00487721">
        <w:rPr>
          <w:lang w:val="fr-CA"/>
        </w:rPr>
        <w:t>Tehnologija: reduciranje prostora koji koristimo za podatke koji se ponavljaju</w:t>
      </w:r>
    </w:p>
    <w:p w:rsidR="00660527" w:rsidRDefault="00660527" w:rsidP="00660527">
      <w:pPr>
        <w:pStyle w:val="Heading6"/>
      </w:pPr>
      <w:r>
        <w:rPr>
          <w:rFonts w:ascii="Open Sans" w:hAnsi="Open Sans"/>
        </w:rPr>
        <w:t>Vještine</w:t>
      </w:r>
    </w:p>
    <w:p w:rsidR="00660527" w:rsidRDefault="00660527" w:rsidP="00660527">
      <w:pPr>
        <w:pStyle w:val="Bulleted"/>
      </w:pPr>
      <w:r>
        <w:t>Kopiranje napisanog teksta</w:t>
      </w:r>
    </w:p>
    <w:p w:rsidR="00660527" w:rsidRDefault="00660527" w:rsidP="00660527">
      <w:pPr>
        <w:pStyle w:val="Heading6"/>
      </w:pPr>
      <w:r>
        <w:rPr>
          <w:rFonts w:ascii="Open Sans" w:hAnsi="Open Sans"/>
        </w:rPr>
        <w:t>Dobna/Starosna grupa</w:t>
      </w:r>
    </w:p>
    <w:p w:rsidR="00660527" w:rsidRDefault="00660527" w:rsidP="00660527">
      <w:pPr>
        <w:pStyle w:val="Bulleted"/>
      </w:pPr>
      <w:r>
        <w:t>7 godina i stariji</w:t>
      </w:r>
    </w:p>
    <w:p w:rsidR="00660527" w:rsidRDefault="00660527" w:rsidP="00660527">
      <w:pPr>
        <w:pStyle w:val="Heading6"/>
      </w:pPr>
      <w:r>
        <w:rPr>
          <w:rFonts w:ascii="Open Sans" w:hAnsi="Open Sans"/>
        </w:rPr>
        <w:t>Potreban materijal</w:t>
      </w:r>
    </w:p>
    <w:p w:rsidR="00660527" w:rsidRDefault="00660527" w:rsidP="00660527">
      <w:pPr>
        <w:pStyle w:val="Bulleted"/>
      </w:pPr>
      <w:r>
        <w:t xml:space="preserve">Slide za prezentaciju: Možete to reći ponovo! (strana </w:t>
      </w:r>
      <w:r>
        <w:fldChar w:fldCharType="begin"/>
      </w:r>
      <w:r>
        <w:instrText>PAGEREF OHP_SayAgain \h</w:instrText>
      </w:r>
      <w:r>
        <w:fldChar w:fldCharType="separate"/>
      </w:r>
      <w:r w:rsidR="00434D44">
        <w:rPr>
          <w:noProof/>
        </w:rPr>
        <w:t>28</w:t>
      </w:r>
      <w:r>
        <w:fldChar w:fldCharType="end"/>
      </w:r>
      <w:r>
        <w:t>)</w:t>
      </w:r>
    </w:p>
    <w:p w:rsidR="00660527" w:rsidRDefault="00660527" w:rsidP="00660527">
      <w:pPr>
        <w:pStyle w:val="BodyTextIndent"/>
        <w:spacing w:after="0"/>
        <w:rPr>
          <w:rFonts w:ascii="Open Sans" w:hAnsi="Open Sans"/>
        </w:rPr>
      </w:pPr>
      <w:r>
        <w:rPr>
          <w:rFonts w:ascii="Open Sans" w:hAnsi="Open Sans"/>
        </w:rPr>
        <w:t>Each student will need:</w:t>
      </w:r>
    </w:p>
    <w:p w:rsidR="00660527" w:rsidRDefault="00660527" w:rsidP="00660527">
      <w:pPr>
        <w:pStyle w:val="Bulleted"/>
      </w:pPr>
      <w:r>
        <w:t xml:space="preserve">List za Aktivnost: You can say that again! ( strana </w:t>
      </w:r>
      <w:r>
        <w:fldChar w:fldCharType="begin"/>
      </w:r>
      <w:r>
        <w:instrText>PAGEREF Worksheet_SayAgain \h</w:instrText>
      </w:r>
      <w:r>
        <w:fldChar w:fldCharType="separate"/>
      </w:r>
      <w:r w:rsidR="00434D44">
        <w:rPr>
          <w:noProof/>
        </w:rPr>
        <w:t>29</w:t>
      </w:r>
      <w:r>
        <w:fldChar w:fldCharType="end"/>
      </w:r>
      <w:r>
        <w:t>)</w:t>
      </w:r>
    </w:p>
    <w:p w:rsidR="00660527" w:rsidRDefault="00660527" w:rsidP="00660527">
      <w:pPr>
        <w:pStyle w:val="Bulleted"/>
      </w:pPr>
      <w:r>
        <w:rPr>
          <w:rFonts w:ascii="Open Sans" w:hAnsi="Open Sans"/>
        </w:rPr>
        <w:t xml:space="preserve">List za Aktivnost: Ekstra za eksperte (strana </w:t>
      </w:r>
      <w:r>
        <w:rPr>
          <w:rFonts w:ascii="Open Sans" w:hAnsi="Open Sans"/>
        </w:rPr>
        <w:fldChar w:fldCharType="begin"/>
      </w:r>
      <w:r>
        <w:instrText>PAGEREF Worksheet_CompressionExtra \h</w:instrText>
      </w:r>
      <w:r>
        <w:rPr>
          <w:rFonts w:ascii="Open Sans" w:hAnsi="Open Sans"/>
        </w:rPr>
      </w:r>
      <w:r>
        <w:fldChar w:fldCharType="separate"/>
      </w:r>
      <w:r w:rsidR="00434D44">
        <w:rPr>
          <w:noProof/>
        </w:rPr>
        <w:t>30</w:t>
      </w:r>
      <w:r>
        <w:fldChar w:fldCharType="end"/>
      </w:r>
      <w:r>
        <w:rPr>
          <w:rFonts w:ascii="Open Sans" w:hAnsi="Open Sans"/>
        </w:rPr>
        <w:t>)</w:t>
      </w:r>
    </w:p>
    <w:p w:rsidR="00660527" w:rsidRDefault="00660527" w:rsidP="00660527">
      <w:pPr>
        <w:pStyle w:val="Bulleted"/>
      </w:pPr>
      <w:r>
        <w:rPr>
          <w:rFonts w:ascii="Open Sans" w:hAnsi="Open Sans"/>
        </w:rPr>
        <w:t xml:space="preserve">List za Aktivnost: Kratko i slatko (strana </w:t>
      </w:r>
      <w:r>
        <w:rPr>
          <w:rFonts w:ascii="Open Sans" w:hAnsi="Open Sans"/>
        </w:rPr>
        <w:fldChar w:fldCharType="begin"/>
      </w:r>
      <w:r>
        <w:instrText>PAGEREF Worksheet_ShortSweet \h</w:instrText>
      </w:r>
      <w:r>
        <w:rPr>
          <w:rFonts w:ascii="Open Sans" w:hAnsi="Open Sans"/>
        </w:rPr>
      </w:r>
      <w:r>
        <w:fldChar w:fldCharType="separate"/>
      </w:r>
      <w:r w:rsidR="00434D44">
        <w:rPr>
          <w:noProof/>
        </w:rPr>
        <w:t>31</w:t>
      </w:r>
      <w:r>
        <w:fldChar w:fldCharType="end"/>
      </w:r>
      <w:r>
        <w:rPr>
          <w:rFonts w:ascii="Open Sans" w:hAnsi="Open Sans"/>
        </w:rPr>
        <w:t>)</w:t>
      </w:r>
    </w:p>
    <w:p w:rsidR="00660527" w:rsidRDefault="00660527" w:rsidP="00660527">
      <w:pPr>
        <w:pStyle w:val="Bulleted"/>
      </w:pPr>
      <w:r>
        <w:rPr>
          <w:rFonts w:ascii="Open Sans" w:hAnsi="Open Sans"/>
        </w:rPr>
        <w:t xml:space="preserve">List za Aktivnost: Ekstra za prave eksperte (strana </w:t>
      </w:r>
      <w:r>
        <w:rPr>
          <w:rFonts w:ascii="Open Sans" w:hAnsi="Open Sans"/>
        </w:rPr>
        <w:fldChar w:fldCharType="begin"/>
      </w:r>
      <w:r>
        <w:instrText>PAGEREF Worksheet_CompressionExtra2 \h</w:instrText>
      </w:r>
      <w:r>
        <w:rPr>
          <w:rFonts w:ascii="Open Sans" w:hAnsi="Open Sans"/>
        </w:rPr>
      </w:r>
      <w:r>
        <w:fldChar w:fldCharType="separate"/>
      </w:r>
      <w:r w:rsidR="00434D44">
        <w:rPr>
          <w:noProof/>
        </w:rPr>
        <w:t>32</w:t>
      </w:r>
      <w:r>
        <w:fldChar w:fldCharType="end"/>
      </w:r>
      <w:r>
        <w:rPr>
          <w:rFonts w:ascii="Open Sans" w:hAnsi="Open Sans"/>
        </w:rPr>
        <w:t xml:space="preserve">) </w:t>
      </w:r>
    </w:p>
    <w:p w:rsidR="00CF14BE" w:rsidRPr="00660527" w:rsidRDefault="00CF14BE" w:rsidP="00660527">
      <w:pPr>
        <w:pStyle w:val="Bulleted"/>
        <w:rPr>
          <w:rFonts w:ascii="Open Sans" w:hAnsi="Open Sans"/>
          <w:snapToGrid w:val="0"/>
        </w:rPr>
        <w:sectPr w:rsidR="00CF14BE" w:rsidRPr="00660527">
          <w:footerReference w:type="default" r:id="rId61"/>
          <w:pgSz w:w="11906" w:h="16838"/>
          <w:pgMar w:top="1418" w:right="1701" w:bottom="1985" w:left="1701" w:header="709" w:footer="1134" w:gutter="0"/>
          <w:cols w:space="708"/>
          <w:docGrid w:linePitch="360"/>
        </w:sectPr>
      </w:pPr>
    </w:p>
    <w:p w:rsidR="00CF14BE" w:rsidRPr="00673612" w:rsidRDefault="00AE7C43">
      <w:pPr>
        <w:pStyle w:val="HiddenfromContents"/>
        <w:rPr>
          <w:rFonts w:ascii="Open Sans" w:hAnsi="Open Sans"/>
        </w:rPr>
      </w:pPr>
      <w:r>
        <w:rPr>
          <w:rFonts w:ascii="Open Sans" w:hAnsi="Open Sans"/>
        </w:rPr>
        <w:lastRenderedPageBreak/>
        <w:t>Možete to reći ponovo!</w:t>
      </w:r>
    </w:p>
    <w:p w:rsidR="00AE7C43" w:rsidRDefault="00AE7C43" w:rsidP="00AE7C43">
      <w:pPr>
        <w:pStyle w:val="Heading6"/>
      </w:pPr>
      <w:r>
        <w:rPr>
          <w:rFonts w:ascii="Open Sans" w:hAnsi="Open Sans"/>
        </w:rPr>
        <w:t xml:space="preserve">Uvod </w:t>
      </w:r>
    </w:p>
    <w:p w:rsidR="00AE7C43" w:rsidRDefault="00AE7C43" w:rsidP="00AE7C43">
      <w:r>
        <w:rPr>
          <w:rFonts w:ascii="Open Sans" w:hAnsi="Open Sans"/>
        </w:rPr>
        <w:t xml:space="preserve">Računari moraju sačuavati ili poslati velike količine podataka. Kako ne bi morali koristiti zaista veliki prostor za čuvanje podataka, ili da ne bi puno vremena trošili na slanje podataka preko mreže (interneta) računari sažimaju (kompresuju) tekst otprilike na sljedeći način.  </w:t>
      </w:r>
    </w:p>
    <w:p w:rsidR="00AE7C43" w:rsidRDefault="00AE7C43" w:rsidP="00AE7C43">
      <w:pPr>
        <w:pStyle w:val="Heading6"/>
      </w:pPr>
      <w:r>
        <w:rPr>
          <w:rFonts w:ascii="Open Sans" w:hAnsi="Open Sans"/>
        </w:rPr>
        <w:t xml:space="preserve">Demonstracija i diskusija </w:t>
      </w:r>
    </w:p>
    <w:p w:rsidR="00AE7C43" w:rsidRDefault="00AE7C43" w:rsidP="00AE7C43">
      <w:r>
        <w:rPr>
          <w:rFonts w:ascii="Open Sans" w:hAnsi="Open Sans"/>
        </w:rPr>
        <w:t xml:space="preserve">Pokažite “The Rain” slide (strana </w:t>
      </w:r>
      <w:r>
        <w:rPr>
          <w:rFonts w:ascii="Open Sans" w:hAnsi="Open Sans"/>
        </w:rPr>
        <w:fldChar w:fldCharType="begin"/>
      </w:r>
      <w:r>
        <w:instrText>PAGEREF OHP_SayAgain \h</w:instrText>
      </w:r>
      <w:r>
        <w:rPr>
          <w:rFonts w:ascii="Open Sans" w:hAnsi="Open Sans"/>
        </w:rPr>
      </w:r>
      <w:r>
        <w:fldChar w:fldCharType="separate"/>
      </w:r>
      <w:r w:rsidR="00434D44">
        <w:rPr>
          <w:noProof/>
        </w:rPr>
        <w:t>28</w:t>
      </w:r>
      <w:r>
        <w:fldChar w:fldCharType="end"/>
      </w:r>
      <w:r>
        <w:rPr>
          <w:rFonts w:ascii="Open Sans" w:hAnsi="Open Sans"/>
        </w:rPr>
        <w:t>). Potražite uzorke od nekoliko slova koji se ponavljaju u ovoj pjesmi. Možete li naći grupe od 2 ili više slova koji se ponavljaju, ili da li možete naći cijele riječi ili možda i cijele rečenice koje se ponavljaju? (Zamijenite ih sa kvadratićima kaošto je prikazano na ovom dijagramu ovdje dolje.)</w:t>
      </w:r>
    </w:p>
    <w:p w:rsidR="00CF14BE" w:rsidRPr="00673612" w:rsidRDefault="00CF14BE">
      <w:pPr>
        <w:rPr>
          <w:rFonts w:ascii="Open Sans" w:hAnsi="Open Sans"/>
        </w:rPr>
      </w:pP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anchor distT="0" distB="0" distL="114300" distR="114300" simplePos="0" relativeHeight="251643904" behindDoc="0" locked="0" layoutInCell="1" allowOverlap="1" wp14:anchorId="58D2F254" wp14:editId="6DD8F445">
            <wp:simplePos x="0" y="0"/>
            <wp:positionH relativeFrom="column">
              <wp:align>center</wp:align>
            </wp:positionH>
            <wp:positionV relativeFrom="paragraph">
              <wp:posOffset>0</wp:posOffset>
            </wp:positionV>
            <wp:extent cx="3430270" cy="1885950"/>
            <wp:effectExtent l="0" t="0" r="0" b="0"/>
            <wp:wrapSquare wrapText="bothSides"/>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0270" cy="1885950"/>
                    </a:xfrm>
                    <a:prstGeom prst="rect">
                      <a:avLst/>
                    </a:prstGeom>
                    <a:noFill/>
                  </pic:spPr>
                </pic:pic>
              </a:graphicData>
            </a:graphic>
            <wp14:sizeRelH relativeFrom="page">
              <wp14:pctWidth>0</wp14:pctWidth>
            </wp14:sizeRelH>
            <wp14:sizeRelV relativeFrom="page">
              <wp14:pctHeight>0</wp14:pctHeight>
            </wp14:sizeRelV>
          </wp:anchor>
        </w:drawing>
      </w:r>
    </w:p>
    <w:p w:rsidR="00CF14BE" w:rsidRPr="00673612" w:rsidRDefault="00915E14">
      <w:pPr>
        <w:pStyle w:val="WorksheetTitle"/>
        <w:rPr>
          <w:rFonts w:ascii="Open Sans" w:hAnsi="Open Sans"/>
        </w:rPr>
      </w:pPr>
      <w:bookmarkStart w:id="33" w:name="OHP_SayAgain"/>
      <w:bookmarkEnd w:id="33"/>
      <w:r>
        <w:rPr>
          <w:rFonts w:ascii="Open Sans" w:hAnsi="Open Sans"/>
        </w:rPr>
        <w:lastRenderedPageBreak/>
        <w:t>Možete to reći ponovo!</w:t>
      </w:r>
    </w:p>
    <w:p w:rsidR="00CF14BE" w:rsidRPr="00673612" w:rsidRDefault="00CF14BE">
      <w:pPr>
        <w:pStyle w:val="WorksheetNormal"/>
        <w:pBdr>
          <w:bottom w:val="single" w:sz="4" w:space="1" w:color="auto"/>
        </w:pBdr>
        <w:rPr>
          <w:rFonts w:ascii="Open Sans" w:hAnsi="Open Sans"/>
          <w:b/>
          <w:bCs/>
          <w:sz w:val="72"/>
        </w:rPr>
      </w:pPr>
    </w:p>
    <w:p w:rsidR="00CF14BE" w:rsidRPr="00673612" w:rsidRDefault="00CF14BE">
      <w:pPr>
        <w:pStyle w:val="WorksheetNormal"/>
        <w:pBdr>
          <w:bottom w:val="single" w:sz="4" w:space="1" w:color="auto"/>
        </w:pBdr>
        <w:rPr>
          <w:rFonts w:ascii="Open Sans" w:hAnsi="Open Sans"/>
          <w:b/>
          <w:bCs/>
          <w:sz w:val="72"/>
        </w:rPr>
      </w:pPr>
      <w:r w:rsidRPr="00673612">
        <w:rPr>
          <w:rFonts w:ascii="Open Sans" w:hAnsi="Open Sans"/>
          <w:b/>
          <w:bCs/>
          <w:sz w:val="72"/>
        </w:rPr>
        <w:t xml:space="preserve">The Rain </w:t>
      </w:r>
    </w:p>
    <w:p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rsidR="00CF14BE" w:rsidRPr="00673612" w:rsidRDefault="00CF14BE">
      <w:pPr>
        <w:rPr>
          <w:rFonts w:ascii="Open Sans" w:hAnsi="Open Sans"/>
          <w:b/>
          <w:bCs/>
          <w:spacing w:val="50"/>
          <w:sz w:val="72"/>
        </w:rPr>
      </w:pPr>
      <w:r w:rsidRPr="00673612">
        <w:rPr>
          <w:rFonts w:ascii="Open Sans" w:hAnsi="Open Sans"/>
          <w:b/>
          <w:bCs/>
          <w:spacing w:val="50"/>
          <w:sz w:val="72"/>
        </w:rPr>
        <w:t xml:space="preserve">Listen to the rain </w:t>
      </w:r>
    </w:p>
    <w:p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rsidR="00CF14BE" w:rsidRPr="00673612" w:rsidRDefault="00CF14BE">
      <w:pPr>
        <w:rPr>
          <w:rFonts w:ascii="Open Sans" w:hAnsi="Open Sans"/>
          <w:b/>
          <w:bCs/>
          <w:spacing w:val="50"/>
          <w:sz w:val="72"/>
        </w:rPr>
        <w:sectPr w:rsidR="00CF14BE" w:rsidRPr="00673612">
          <w:pgSz w:w="11906" w:h="16838"/>
          <w:pgMar w:top="1418" w:right="1701" w:bottom="1985" w:left="1701" w:header="709" w:footer="1134" w:gutter="0"/>
          <w:cols w:space="708"/>
          <w:docGrid w:linePitch="360"/>
        </w:sectPr>
      </w:pPr>
      <w:r w:rsidRPr="00673612">
        <w:rPr>
          <w:rFonts w:ascii="Open Sans" w:hAnsi="Open Sans"/>
          <w:b/>
          <w:bCs/>
          <w:spacing w:val="50"/>
          <w:sz w:val="72"/>
        </w:rPr>
        <w:t>On the window pane</w:t>
      </w:r>
    </w:p>
    <w:p w:rsidR="00CF14BE" w:rsidRPr="00673612" w:rsidRDefault="00915E14">
      <w:pPr>
        <w:pStyle w:val="WorksheetTitle"/>
        <w:rPr>
          <w:rFonts w:ascii="Open Sans" w:hAnsi="Open Sans"/>
        </w:rPr>
      </w:pPr>
      <w:bookmarkStart w:id="34" w:name="Worksheet_SayAgain"/>
      <w:bookmarkEnd w:id="34"/>
      <w:r>
        <w:rPr>
          <w:rFonts w:ascii="Open Sans" w:hAnsi="Open Sans"/>
        </w:rPr>
        <w:lastRenderedPageBreak/>
        <w:t xml:space="preserve">Radni </w:t>
      </w:r>
      <w:r w:rsidR="00AE7C43">
        <w:rPr>
          <w:rFonts w:ascii="Open Sans" w:hAnsi="Open Sans"/>
        </w:rPr>
        <w:t>List za Aktivnost: Možete to reći ponovo!</w:t>
      </w:r>
    </w:p>
    <w:p w:rsidR="00CF14BE" w:rsidRPr="00673612" w:rsidRDefault="008B61D4">
      <w:pPr>
        <w:pStyle w:val="WorksheetNormal"/>
        <w:rPr>
          <w:rFonts w:ascii="Open Sans" w:hAnsi="Open Sans"/>
          <w:snapToGrid w:val="0"/>
        </w:rPr>
      </w:pPr>
      <w:r w:rsidRPr="00AE7C43">
        <w:rPr>
          <w:noProof/>
          <w:lang w:val="en-US"/>
        </w:rPr>
        <w:drawing>
          <wp:anchor distT="0" distB="0" distL="114300" distR="114300" simplePos="0" relativeHeight="251651072" behindDoc="0" locked="0" layoutInCell="1" allowOverlap="1" wp14:anchorId="2FA7600D" wp14:editId="7D211364">
            <wp:simplePos x="0" y="0"/>
            <wp:positionH relativeFrom="column">
              <wp:posOffset>3949065</wp:posOffset>
            </wp:positionH>
            <wp:positionV relativeFrom="paragraph">
              <wp:posOffset>2168525</wp:posOffset>
            </wp:positionV>
            <wp:extent cx="1362075" cy="951230"/>
            <wp:effectExtent l="0" t="0" r="9525" b="0"/>
            <wp:wrapNone/>
            <wp:docPr id="511" name="Picture 67" descr="porridg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rridge-p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62075" cy="951230"/>
                    </a:xfrm>
                    <a:prstGeom prst="rect">
                      <a:avLst/>
                    </a:prstGeom>
                    <a:noFill/>
                  </pic:spPr>
                </pic:pic>
              </a:graphicData>
            </a:graphic>
            <wp14:sizeRelH relativeFrom="page">
              <wp14:pctWidth>0</wp14:pctWidth>
            </wp14:sizeRelH>
            <wp14:sizeRelV relativeFrom="page">
              <wp14:pctHeight>0</wp14:pctHeight>
            </wp14:sizeRelV>
          </wp:anchor>
        </w:drawing>
      </w:r>
      <w:r w:rsidRPr="00AE7C43">
        <w:rPr>
          <w:noProof/>
          <w:lang w:val="en-US"/>
        </w:rPr>
        <w:drawing>
          <wp:anchor distT="0" distB="0" distL="114300" distR="114300" simplePos="0" relativeHeight="251653120" behindDoc="0" locked="0" layoutInCell="1" allowOverlap="1" wp14:anchorId="431C9CE7" wp14:editId="0EA6B1FA">
            <wp:simplePos x="0" y="0"/>
            <wp:positionH relativeFrom="column">
              <wp:posOffset>662940</wp:posOffset>
            </wp:positionH>
            <wp:positionV relativeFrom="paragraph">
              <wp:posOffset>787400</wp:posOffset>
            </wp:positionV>
            <wp:extent cx="4419600" cy="3857625"/>
            <wp:effectExtent l="0" t="0" r="0" b="3175"/>
            <wp:wrapTopAndBottom/>
            <wp:docPr id="510" name="Picture 68" descr="P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se"/>
                    <pic:cNvPicPr>
                      <a:picLocks noChangeAspect="1" noChangeArrowheads="1"/>
                    </pic:cNvPicPr>
                  </pic:nvPicPr>
                  <pic:blipFill>
                    <a:blip r:embed="rId64">
                      <a:extLst>
                        <a:ext uri="{28A0092B-C50C-407E-A947-70E740481C1C}">
                          <a14:useLocalDpi xmlns:a14="http://schemas.microsoft.com/office/drawing/2010/main" val="0"/>
                        </a:ext>
                      </a:extLst>
                    </a:blip>
                    <a:srcRect r="11055"/>
                    <a:stretch>
                      <a:fillRect/>
                    </a:stretch>
                  </pic:blipFill>
                  <pic:spPr bwMode="auto">
                    <a:xfrm>
                      <a:off x="0" y="0"/>
                      <a:ext cx="4419600" cy="3857625"/>
                    </a:xfrm>
                    <a:prstGeom prst="rect">
                      <a:avLst/>
                    </a:prstGeom>
                    <a:noFill/>
                  </pic:spPr>
                </pic:pic>
              </a:graphicData>
            </a:graphic>
            <wp14:sizeRelH relativeFrom="page">
              <wp14:pctWidth>0</wp14:pctWidth>
            </wp14:sizeRelH>
            <wp14:sizeRelV relativeFrom="page">
              <wp14:pctHeight>0</wp14:pctHeight>
            </wp14:sizeRelV>
          </wp:anchor>
        </w:drawing>
      </w:r>
      <w:r w:rsidR="00CF14BE" w:rsidRPr="00AE7C43">
        <w:t>Many of the words and letters are missing in this poem. Can you fill in the missing letters and words to complete it correctly? You will find these in the box that the arrow is pointing to</w:t>
      </w:r>
      <w:r w:rsidR="00CF14BE" w:rsidRPr="00673612">
        <w:rPr>
          <w:rFonts w:ascii="Open Sans" w:hAnsi="Open Sans"/>
          <w:snapToGrid w:val="0"/>
        </w:rPr>
        <w:t>.</w:t>
      </w:r>
    </w:p>
    <w:p w:rsidR="00CF14BE" w:rsidRPr="00673612" w:rsidRDefault="00CF14BE">
      <w:pPr>
        <w:jc w:val="center"/>
        <w:rPr>
          <w:rFonts w:ascii="Open Sans" w:hAnsi="Open Sans"/>
        </w:rPr>
      </w:pPr>
    </w:p>
    <w:p w:rsidR="00AE7C43" w:rsidRDefault="00AE7C43" w:rsidP="00AE7C43">
      <w:pPr>
        <w:pStyle w:val="WorksheetNormal"/>
      </w:pPr>
      <w:r>
        <w:rPr>
          <w:rFonts w:ascii="Open Sans" w:hAnsi="Open Sans"/>
        </w:rPr>
        <w:t>Sada izaberite neku jednostavnu pjesmicu ili možda uspavanku i kreirajte svoju sopstvenu zagonetku. Osigurajte da sve vaše strelice pokazuju na neka ranija mjesta u tekstu. Vaša pjesmica treba da se može dekodirati idući sa lijeva na desno i od vrha prema dolje na isti načina na koji uobičajeno čitamo neki tekst.</w:t>
      </w:r>
    </w:p>
    <w:p w:rsidR="00CF14BE" w:rsidRPr="00673612" w:rsidRDefault="00AE7C43">
      <w:pPr>
        <w:pStyle w:val="WorksheetNormal"/>
        <w:pBdr>
          <w:top w:val="single" w:sz="4" w:space="1" w:color="auto"/>
          <w:left w:val="single" w:sz="4" w:space="4" w:color="auto"/>
          <w:bottom w:val="single" w:sz="4" w:space="1" w:color="auto"/>
          <w:right w:val="single" w:sz="4" w:space="4" w:color="auto"/>
        </w:pBdr>
        <w:rPr>
          <w:rFonts w:ascii="Open Sans" w:hAnsi="Open Sans"/>
          <w:snapToGrid w:val="0"/>
        </w:rPr>
      </w:pPr>
      <w:r>
        <w:rPr>
          <w:rFonts w:ascii="Open Sans" w:hAnsi="Open Sans"/>
          <w:b/>
          <w:snapToGrid w:val="0"/>
        </w:rPr>
        <w:t>Izazov</w:t>
      </w:r>
      <w:r w:rsidR="00CF14BE" w:rsidRPr="00673612">
        <w:rPr>
          <w:rFonts w:ascii="Open Sans" w:hAnsi="Open Sans"/>
          <w:b/>
          <w:snapToGrid w:val="0"/>
        </w:rPr>
        <w:t>:</w:t>
      </w:r>
      <w:r w:rsidR="00CF14BE" w:rsidRPr="00673612">
        <w:rPr>
          <w:rFonts w:ascii="Open Sans" w:hAnsi="Open Sans"/>
          <w:snapToGrid w:val="0"/>
        </w:rPr>
        <w:t xml:space="preserve"> </w:t>
      </w:r>
      <w:r>
        <w:rPr>
          <w:rFonts w:ascii="Open Sans" w:hAnsi="Open Sans"/>
        </w:rPr>
        <w:t>Istražite koji je najmanji broj orginalnih riječi moramo sačuvati!</w:t>
      </w:r>
    </w:p>
    <w:p w:rsidR="00AE7C43" w:rsidRDefault="00AE7C43" w:rsidP="00AE7C43">
      <w:pPr>
        <w:pStyle w:val="WorksheetNormal"/>
      </w:pPr>
      <w:r>
        <w:rPr>
          <w:rFonts w:ascii="Open Sans" w:hAnsi="Open Sans"/>
        </w:rPr>
        <w:t>Evo nekoliko prijedloga pjesmica: Three Blind Mice, Mary Mary Quite Contrary, Hickory Dickory Dock—or try some Dr Seuss books!</w:t>
      </w:r>
    </w:p>
    <w:p w:rsidR="00AE7C43" w:rsidRDefault="00AE7C43" w:rsidP="00AE7C43">
      <w:pPr>
        <w:pStyle w:val="WorksheetNormal"/>
      </w:pPr>
      <w:r>
        <w:rPr>
          <w:rFonts w:ascii="Open Sans" w:hAnsi="Open Sans"/>
          <w:b/>
          <w:bCs/>
        </w:rPr>
        <w:t>Pomoć:</w:t>
      </w:r>
      <w:r>
        <w:rPr>
          <w:rFonts w:ascii="Open Sans" w:hAnsi="Open Sans"/>
        </w:rPr>
        <w:t xml:space="preserve"> Pokušajte da izbjegnete preveliku gužvu crtajući svoje strelice. Ostavite dovoljno prostora oko slova i oko riječi dok ih zapisujete tako da imate dovoljno prostora za kvadratiće unutar kvadratića kao i za strelice koje pokazuju na njih. </w:t>
      </w:r>
    </w:p>
    <w:p w:rsidR="00CF14BE" w:rsidRPr="00673612" w:rsidRDefault="00AE7C43" w:rsidP="00AE7C43">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rPr>
        <w:t>Biće dosta lakše ukoliko kreirate zagonetku tako što napišete pjesmicu prvu pa tek onda odlučite koje kvadratiće želite koristiti.</w:t>
      </w:r>
    </w:p>
    <w:p w:rsidR="00AE7C43" w:rsidRDefault="00915E14" w:rsidP="00AE7C43">
      <w:pPr>
        <w:pStyle w:val="WorksheetTitle"/>
      </w:pPr>
      <w:bookmarkStart w:id="35" w:name="Worksheet_CompressionExtra"/>
      <w:bookmarkEnd w:id="35"/>
      <w:r>
        <w:rPr>
          <w:rFonts w:ascii="Open Sans" w:hAnsi="Open Sans"/>
        </w:rPr>
        <w:lastRenderedPageBreak/>
        <w:t xml:space="preserve">Radni </w:t>
      </w:r>
      <w:r w:rsidR="00AE7C43">
        <w:rPr>
          <w:rFonts w:ascii="Open Sans" w:hAnsi="Open Sans"/>
        </w:rPr>
        <w:t>List za Aktivnost: Ekstra for Eksperte</w:t>
      </w:r>
    </w:p>
    <w:p w:rsidR="00AE7C43" w:rsidRPr="00487721" w:rsidRDefault="00AE7C43" w:rsidP="00AE7C43">
      <w:pPr>
        <w:pStyle w:val="WorksheetNormal"/>
        <w:rPr>
          <w:lang w:val="fr-CA"/>
        </w:rPr>
      </w:pPr>
      <w:r w:rsidRPr="00487721">
        <w:rPr>
          <w:rFonts w:ascii="Open Sans" w:hAnsi="Open Sans"/>
          <w:lang w:val="fr-CA"/>
        </w:rPr>
        <w:t>Kako bi riješili datu zagonetku?</w:t>
      </w:r>
    </w:p>
    <w:p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3BBC1D04" wp14:editId="14879088">
            <wp:extent cx="1828800" cy="714375"/>
            <wp:effectExtent l="0" t="0" r="0" b="0"/>
            <wp:docPr id="448" name="Picture 26" descr="ban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ana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714375"/>
                    </a:xfrm>
                    <a:prstGeom prst="rect">
                      <a:avLst/>
                    </a:prstGeom>
                    <a:noFill/>
                    <a:ln>
                      <a:noFill/>
                    </a:ln>
                  </pic:spPr>
                </pic:pic>
              </a:graphicData>
            </a:graphic>
          </wp:inline>
        </w:drawing>
      </w:r>
    </w:p>
    <w:p w:rsidR="00AE7C43" w:rsidRDefault="00AE7C43" w:rsidP="00AE7C43">
      <w:pPr>
        <w:pStyle w:val="WorksheetNormal"/>
      </w:pPr>
      <w:r>
        <w:rPr>
          <w:rFonts w:ascii="Open Sans" w:hAnsi="Open Sans"/>
        </w:rPr>
        <w:t xml:space="preserve">Nekada dio nedostajućeg teksta pokazuje na dio tog istog teksta. U tom slučaju je još uvijek moguće dekodirati tekst na pravilan način ukoliko slova kopiramo sa lijeva na desno. U tom slučaju, svako slova je poznato i dostupno za kopiranje prije nego što je stvarno potrebno. Ovo je naročito korisno ako u računaru imamo neki dugi niz istog slova ili ponavljajućeg uzorka. </w:t>
      </w:r>
    </w:p>
    <w:p w:rsidR="00AE7C43" w:rsidRDefault="00AE7C43" w:rsidP="00AE7C43">
      <w:pPr>
        <w:pStyle w:val="WorksheetNormal"/>
      </w:pPr>
      <w:r>
        <w:rPr>
          <w:rFonts w:ascii="Open Sans" w:hAnsi="Open Sans"/>
        </w:rPr>
        <w:t>Pokušajte naći neki vaš primjer za ovu tehniku.</w:t>
      </w:r>
    </w:p>
    <w:p w:rsidR="00CF14BE" w:rsidRPr="00673612" w:rsidRDefault="00AE7C43" w:rsidP="00AE7C43">
      <w:pPr>
        <w:pStyle w:val="WorksheetNormal"/>
        <w:rPr>
          <w:rFonts w:ascii="Open Sans" w:hAnsi="Open Sans"/>
        </w:rPr>
      </w:pPr>
      <w:r>
        <w:rPr>
          <w:rFonts w:ascii="Open Sans" w:hAnsi="Open Sans"/>
        </w:rPr>
        <w:t xml:space="preserve">U računarim su kvadratići i stelice predstavljeni takodje brojevima. Na primjer, </w:t>
      </w:r>
      <w:r w:rsidR="00CF14BE" w:rsidRPr="00673612">
        <w:rPr>
          <w:rFonts w:ascii="Open Sans" w:hAnsi="Open Sans"/>
        </w:rPr>
        <w:t xml:space="preserve"> </w:t>
      </w:r>
    </w:p>
    <w:p w:rsidR="00CF14BE" w:rsidRPr="00673612" w:rsidRDefault="00CF14BE">
      <w:pPr>
        <w:pStyle w:val="WorksheetNormal"/>
        <w:ind w:left="1080"/>
        <w:rPr>
          <w:rFonts w:ascii="Open Sans" w:hAnsi="Open Sans"/>
          <w:b/>
          <w:sz w:val="40"/>
        </w:rPr>
      </w:pPr>
      <w:r w:rsidRPr="00673612">
        <w:rPr>
          <w:rFonts w:ascii="Open Sans" w:hAnsi="Open Sans"/>
          <w:b/>
          <w:sz w:val="40"/>
        </w:rPr>
        <w:t>Banana</w:t>
      </w:r>
    </w:p>
    <w:p w:rsidR="00CF14BE" w:rsidRPr="00673612" w:rsidRDefault="00AE7C43">
      <w:pPr>
        <w:pStyle w:val="WorksheetNormal"/>
        <w:spacing w:after="0"/>
        <w:rPr>
          <w:rFonts w:ascii="Open Sans" w:hAnsi="Open Sans"/>
        </w:rPr>
      </w:pPr>
      <w:r>
        <w:rPr>
          <w:rFonts w:ascii="Open Sans" w:hAnsi="Open Sans"/>
        </w:rPr>
        <w:t xml:space="preserve">se može napisati kao </w:t>
      </w:r>
      <w:r>
        <w:rPr>
          <w:rFonts w:ascii="Open Sans" w:hAnsi="Open Sans"/>
          <w:b/>
        </w:rPr>
        <w:t>Ban(2,3)</w:t>
      </w:r>
      <w:r>
        <w:rPr>
          <w:rFonts w:ascii="Open Sans" w:hAnsi="Open Sans"/>
        </w:rPr>
        <w:t>. “</w:t>
      </w:r>
      <w:r>
        <w:rPr>
          <w:rFonts w:ascii="Open Sans" w:hAnsi="Open Sans"/>
          <w:b/>
        </w:rPr>
        <w:t>2</w:t>
      </w:r>
      <w:r>
        <w:rPr>
          <w:rFonts w:ascii="Open Sans" w:hAnsi="Open Sans"/>
        </w:rPr>
        <w:t>” označava da treba brojati unazad dva karaktera kako bi došli do početne pozicije koju ćemo kopirati,</w:t>
      </w:r>
    </w:p>
    <w:p w:rsidR="00CF14BE" w:rsidRPr="00673612" w:rsidRDefault="008B61D4">
      <w:pPr>
        <w:pStyle w:val="WorksheetNormal"/>
        <w:ind w:left="1080"/>
        <w:rPr>
          <w:rFonts w:ascii="Open Sans" w:hAnsi="Open Sans"/>
          <w:b/>
          <w:sz w:val="40"/>
        </w:rPr>
      </w:pPr>
      <w:r>
        <w:rPr>
          <w:rFonts w:ascii="Open Sans" w:hAnsi="Open Sans"/>
          <w:noProof/>
          <w:sz w:val="20"/>
          <w:lang w:val="en-US"/>
        </w:rPr>
        <w:drawing>
          <wp:anchor distT="0" distB="0" distL="114300" distR="114300" simplePos="0" relativeHeight="251667456" behindDoc="1" locked="0" layoutInCell="0" allowOverlap="1" wp14:anchorId="3AB1E6CA" wp14:editId="604503BB">
            <wp:simplePos x="0" y="0"/>
            <wp:positionH relativeFrom="column">
              <wp:posOffset>3200400</wp:posOffset>
            </wp:positionH>
            <wp:positionV relativeFrom="paragraph">
              <wp:posOffset>50165</wp:posOffset>
            </wp:positionV>
            <wp:extent cx="2505710" cy="1903095"/>
            <wp:effectExtent l="0" t="0" r="8890" b="1905"/>
            <wp:wrapNone/>
            <wp:docPr id="509" name="Picture 19" descr="mon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key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5710" cy="190309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b/>
          <w:sz w:val="40"/>
        </w:rPr>
        <w:t>B</w:t>
      </w:r>
      <w:r w:rsidR="00CF14BE" w:rsidRPr="00673612">
        <w:rPr>
          <w:rFonts w:ascii="Open Sans" w:hAnsi="Open Sans"/>
          <w:b/>
          <w:sz w:val="40"/>
          <w:u w:val="single"/>
        </w:rPr>
        <w:t>a</w:t>
      </w:r>
      <w:r w:rsidR="00CF14BE" w:rsidRPr="00673612">
        <w:rPr>
          <w:rFonts w:ascii="Open Sans" w:hAnsi="Open Sans"/>
          <w:b/>
          <w:sz w:val="40"/>
        </w:rPr>
        <w:t>n</w:t>
      </w:r>
      <w:r w:rsidR="00CF14BE" w:rsidRPr="00673612">
        <w:rPr>
          <w:rFonts w:ascii="Open Sans" w:hAnsi="Open Sans"/>
          <w:b/>
          <w:sz w:val="48"/>
          <w:vertAlign w:val="subscript"/>
        </w:rPr>
        <w:t>---</w:t>
      </w:r>
    </w:p>
    <w:p w:rsidR="00CF14BE" w:rsidRPr="00673612" w:rsidRDefault="00AE7C43">
      <w:pPr>
        <w:pStyle w:val="WorksheetNormal"/>
        <w:spacing w:after="0"/>
        <w:rPr>
          <w:rFonts w:ascii="Open Sans" w:hAnsi="Open Sans"/>
        </w:rPr>
      </w:pPr>
      <w:r>
        <w:rPr>
          <w:rFonts w:ascii="Open Sans" w:hAnsi="Open Sans"/>
        </w:rPr>
        <w:t>a onda “</w:t>
      </w:r>
      <w:r>
        <w:rPr>
          <w:rFonts w:ascii="Open Sans" w:hAnsi="Open Sans"/>
          <w:b/>
        </w:rPr>
        <w:t>3</w:t>
      </w:r>
      <w:r>
        <w:rPr>
          <w:rFonts w:ascii="Open Sans" w:hAnsi="Open Sans"/>
        </w:rPr>
        <w:t>” označava da treba kopirati sljedeća tri slova:</w:t>
      </w:r>
    </w:p>
    <w:p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w:t>
      </w:r>
      <w:r w:rsidRPr="00673612">
        <w:rPr>
          <w:rFonts w:ascii="Open Sans" w:hAnsi="Open Sans"/>
          <w:b/>
          <w:sz w:val="40"/>
          <w:u w:val="single"/>
        </w:rPr>
        <w:t>a</w:t>
      </w:r>
      <w:r w:rsidRPr="00673612">
        <w:rPr>
          <w:rFonts w:ascii="Open Sans" w:hAnsi="Open Sans"/>
          <w:b/>
          <w:sz w:val="40"/>
        </w:rPr>
        <w:t>na</w:t>
      </w:r>
      <w:r w:rsidRPr="00673612">
        <w:rPr>
          <w:rFonts w:ascii="Open Sans" w:hAnsi="Open Sans"/>
          <w:b/>
          <w:sz w:val="48"/>
          <w:vertAlign w:val="subscript"/>
        </w:rPr>
        <w:t>--</w:t>
      </w:r>
    </w:p>
    <w:p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Ba</w:t>
      </w:r>
      <w:r w:rsidRPr="00673612">
        <w:rPr>
          <w:rFonts w:ascii="Open Sans" w:hAnsi="Open Sans"/>
          <w:b/>
          <w:sz w:val="40"/>
          <w:u w:val="single"/>
        </w:rPr>
        <w:t>n</w:t>
      </w:r>
      <w:r w:rsidRPr="00673612">
        <w:rPr>
          <w:rFonts w:ascii="Open Sans" w:hAnsi="Open Sans"/>
          <w:b/>
          <w:sz w:val="40"/>
        </w:rPr>
        <w:t>an</w:t>
      </w:r>
      <w:r w:rsidRPr="00673612">
        <w:rPr>
          <w:rFonts w:ascii="Open Sans" w:hAnsi="Open Sans"/>
          <w:b/>
          <w:sz w:val="48"/>
          <w:vertAlign w:val="subscript"/>
        </w:rPr>
        <w:t>-</w:t>
      </w:r>
    </w:p>
    <w:p w:rsidR="00CF14BE" w:rsidRPr="00673612" w:rsidRDefault="00CF14BE">
      <w:pPr>
        <w:pStyle w:val="WorksheetNormal"/>
        <w:spacing w:after="0"/>
        <w:ind w:left="1077"/>
        <w:rPr>
          <w:rFonts w:ascii="Open Sans" w:hAnsi="Open Sans"/>
          <w:sz w:val="40"/>
        </w:rPr>
      </w:pPr>
      <w:r w:rsidRPr="00673612">
        <w:rPr>
          <w:rFonts w:ascii="Open Sans" w:hAnsi="Open Sans"/>
          <w:b/>
          <w:sz w:val="40"/>
        </w:rPr>
        <w:t>Ban</w:t>
      </w:r>
      <w:r w:rsidRPr="00673612">
        <w:rPr>
          <w:rFonts w:ascii="Open Sans" w:hAnsi="Open Sans"/>
          <w:b/>
          <w:sz w:val="40"/>
          <w:u w:val="single"/>
        </w:rPr>
        <w:t>a</w:t>
      </w:r>
      <w:r w:rsidRPr="00673612">
        <w:rPr>
          <w:rFonts w:ascii="Open Sans" w:hAnsi="Open Sans"/>
          <w:b/>
          <w:sz w:val="40"/>
        </w:rPr>
        <w:t>na</w:t>
      </w:r>
      <w:r w:rsidRPr="00673612">
        <w:rPr>
          <w:rFonts w:ascii="Open Sans" w:hAnsi="Open Sans"/>
          <w:b/>
          <w:color w:val="FFFFFF"/>
          <w:sz w:val="48"/>
          <w:vertAlign w:val="subscript"/>
        </w:rPr>
        <w:t>-</w:t>
      </w:r>
    </w:p>
    <w:p w:rsidR="00AE7C43" w:rsidRDefault="00AE7C43" w:rsidP="00AE7C43">
      <w:pPr>
        <w:pStyle w:val="WorksheetNormal"/>
      </w:pPr>
      <w:r>
        <w:rPr>
          <w:rFonts w:ascii="Open Sans" w:hAnsi="Open Sans"/>
        </w:rPr>
        <w:t>Kako se koriste dva broja za kodiranje ovih riječi onda je jedino interesantno sažimati grupe od dva ili više slova, jer inače ne bi bilo nikakvog sažimanja memorijskog prostora. U stvari, veličina datoteke se može i povećati ukoliko bi koristili dva broja za kodiranje jednog slova.</w:t>
      </w:r>
    </w:p>
    <w:p w:rsidR="00AE7C43" w:rsidRDefault="00AE7C43" w:rsidP="00AE7C43">
      <w:pPr>
        <w:pStyle w:val="WorksheetNormal"/>
        <w:rPr>
          <w:rFonts w:ascii="Open Sans" w:hAnsi="Open Sans"/>
        </w:rPr>
      </w:pPr>
    </w:p>
    <w:p w:rsidR="00AE7C43" w:rsidRDefault="00AE7C43" w:rsidP="00AE7C43">
      <w:pPr>
        <w:pStyle w:val="ExtraforExperts"/>
        <w:jc w:val="left"/>
      </w:pPr>
      <w:r>
        <w:rPr>
          <w:rFonts w:ascii="Open Sans" w:hAnsi="Open Sans"/>
          <w:b w:val="0"/>
        </w:rPr>
        <w:t>Predložite neke svoje riječi koje želite kodirati i zapišite ih na način na koji bi ih računar zapisao u kompresovanom obliku. Da li ih vaši prijatelji mogu dekodirati?</w:t>
      </w:r>
    </w:p>
    <w:p w:rsidR="00CF14BE" w:rsidRPr="00673612" w:rsidRDefault="00CF14BE" w:rsidP="00AE7C43">
      <w:pPr>
        <w:pStyle w:val="WorksheetNormal"/>
        <w:rPr>
          <w:rFonts w:ascii="Open Sans" w:hAnsi="Open Sans"/>
          <w:snapToGrid w:val="0"/>
        </w:rPr>
        <w:sectPr w:rsidR="00CF14BE" w:rsidRPr="00673612">
          <w:pgSz w:w="11906" w:h="16838"/>
          <w:pgMar w:top="1418" w:right="1701" w:bottom="1985" w:left="1701" w:header="709" w:footer="1134" w:gutter="0"/>
          <w:cols w:space="708"/>
          <w:docGrid w:linePitch="360"/>
        </w:sectPr>
      </w:pPr>
    </w:p>
    <w:p w:rsidR="00CF5834" w:rsidRDefault="00915E14" w:rsidP="00CF5834">
      <w:pPr>
        <w:pStyle w:val="WorksheetTitle"/>
      </w:pPr>
      <w:bookmarkStart w:id="36" w:name="Worksheet_ShortSweet"/>
      <w:bookmarkEnd w:id="36"/>
      <w:r>
        <w:rPr>
          <w:rFonts w:ascii="Open Sans" w:hAnsi="Open Sans"/>
        </w:rPr>
        <w:lastRenderedPageBreak/>
        <w:t xml:space="preserve">Radni </w:t>
      </w:r>
      <w:r w:rsidR="00CF5834">
        <w:rPr>
          <w:rFonts w:ascii="Open Sans" w:hAnsi="Open Sans"/>
        </w:rPr>
        <w:t>List za Aktivnost: Kratko i slatko</w:t>
      </w:r>
    </w:p>
    <w:p w:rsidR="00CF5834" w:rsidRDefault="00CF5834" w:rsidP="00CF5834">
      <w:pPr>
        <w:pStyle w:val="WorksheetNormal"/>
      </w:pPr>
      <w:r>
        <w:rPr>
          <w:rFonts w:ascii="Open Sans" w:hAnsi="Open Sans"/>
          <w:b/>
        </w:rPr>
        <w:t>Koliko stvarno riječi vam je potrebno ovdje?</w:t>
      </w:r>
    </w:p>
    <w:p w:rsidR="00CF5834" w:rsidRPr="00487721" w:rsidRDefault="00CF5834" w:rsidP="00CF5834">
      <w:pPr>
        <w:pStyle w:val="WorksheetNormal"/>
        <w:rPr>
          <w:lang w:val="fr-CA"/>
        </w:rPr>
      </w:pPr>
      <w:r>
        <w:rPr>
          <w:rFonts w:ascii="Open Sans" w:hAnsi="Open Sans"/>
        </w:rPr>
        <w:t xml:space="preserve">Pretvarajte se da ste računar koji pokušava da zapište što više podataka na svoj disk. </w:t>
      </w:r>
      <w:r w:rsidRPr="00487721">
        <w:rPr>
          <w:rFonts w:ascii="Open Sans" w:hAnsi="Open Sans"/>
          <w:lang w:val="fr-CA"/>
        </w:rPr>
        <w:t xml:space="preserve">Prekrižite sve grupe od dva ili više slova koji su se već bili pojavili. Oni više neće biti potrebni jer se mogu zamijeniti sa strelicom (eng. Pointer-om). Vaš cilj je da prekrižite što je više moguće slova. </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64"/>
      </w:tblGrid>
      <w:tr w:rsidR="00CF14BE" w:rsidRPr="00673612" w:rsidTr="00CF5834">
        <w:trPr>
          <w:cantSplit/>
          <w:trHeight w:val="10653"/>
        </w:trPr>
        <w:tc>
          <w:tcPr>
            <w:tcW w:w="7964" w:type="dxa"/>
            <w:tcBorders>
              <w:top w:val="nil"/>
              <w:left w:val="nil"/>
              <w:bottom w:val="nil"/>
              <w:right w:val="nil"/>
            </w:tcBorders>
            <w:textDirection w:val="btLr"/>
            <w:vAlign w:val="center"/>
          </w:tcPr>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I know an old lady who swallowed a bird</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How absurd! She swallowed a bird!</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bird to catch the spider</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That wriggled and jiggled</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 xml:space="preserve">        and tickled inside her</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spider to catch the fly</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I don’t know why she swallowed a fly</w:t>
            </w:r>
          </w:p>
          <w:p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Perhaps she’ll die…</w:t>
            </w:r>
          </w:p>
          <w:p w:rsidR="00CF14BE" w:rsidRPr="00673612" w:rsidRDefault="00CF14BE">
            <w:pPr>
              <w:pStyle w:val="WorksheetNormal"/>
              <w:ind w:left="113" w:right="113"/>
              <w:rPr>
                <w:rFonts w:ascii="Open Sans" w:hAnsi="Open Sans"/>
                <w:sz w:val="18"/>
              </w:rPr>
            </w:pPr>
          </w:p>
        </w:tc>
      </w:tr>
    </w:tbl>
    <w:p w:rsidR="00CF14BE" w:rsidRPr="00673612" w:rsidRDefault="00CF14BE">
      <w:pPr>
        <w:pStyle w:val="WorksheetNormal"/>
        <w:ind w:left="540"/>
        <w:rPr>
          <w:rFonts w:ascii="Open Sans" w:hAnsi="Open Sans"/>
          <w:sz w:val="18"/>
        </w:rPr>
        <w:sectPr w:rsidR="00CF14BE" w:rsidRPr="00673612">
          <w:pgSz w:w="11906" w:h="16838"/>
          <w:pgMar w:top="1418" w:right="1701" w:bottom="1985" w:left="1701" w:header="709" w:footer="1134" w:gutter="0"/>
          <w:cols w:space="708"/>
          <w:docGrid w:linePitch="360"/>
        </w:sectPr>
      </w:pPr>
    </w:p>
    <w:p w:rsidR="0065400D" w:rsidRDefault="00915E14" w:rsidP="0065400D">
      <w:pPr>
        <w:pStyle w:val="WorksheetTitle"/>
      </w:pPr>
      <w:bookmarkStart w:id="37" w:name="Worksheet_CompressionExtra2"/>
      <w:bookmarkEnd w:id="37"/>
      <w:r>
        <w:rPr>
          <w:rFonts w:ascii="Open Sans" w:hAnsi="Open Sans"/>
        </w:rPr>
        <w:lastRenderedPageBreak/>
        <w:t xml:space="preserve">Radni </w:t>
      </w:r>
      <w:r w:rsidR="0065400D">
        <w:rPr>
          <w:rFonts w:ascii="Open Sans" w:hAnsi="Open Sans"/>
        </w:rPr>
        <w:t>List za Aktivnost: Ekstra za Prave</w:t>
      </w:r>
      <w:r w:rsidR="0065400D">
        <w:rPr>
          <w:rFonts w:ascii="Open Sans" w:hAnsi="Open Sans"/>
          <w:i/>
          <w:iCs/>
        </w:rPr>
        <w:t xml:space="preserve"> </w:t>
      </w:r>
      <w:r w:rsidR="0065400D">
        <w:rPr>
          <w:rFonts w:ascii="Open Sans" w:hAnsi="Open Sans"/>
        </w:rPr>
        <w:t>Eksperte</w:t>
      </w:r>
    </w:p>
    <w:p w:rsidR="0065400D" w:rsidRDefault="0065400D" w:rsidP="0065400D">
      <w:pPr>
        <w:pStyle w:val="WorksheetNormal"/>
      </w:pPr>
      <w:r>
        <w:rPr>
          <w:rFonts w:ascii="Open Sans" w:hAnsi="Open Sans"/>
          <w:b/>
        </w:rPr>
        <w:t>Jeste li spremni za jednu zaista zahtjevnu kompresiju?</w:t>
      </w:r>
    </w:p>
    <w:p w:rsidR="0065400D" w:rsidRDefault="0065400D" w:rsidP="0065400D">
      <w:pPr>
        <w:pStyle w:val="WorksheetNormal"/>
      </w:pPr>
      <w:r>
        <w:rPr>
          <w:rFonts w:ascii="Open Sans" w:hAnsi="Open Sans"/>
        </w:rPr>
        <w:t>Priča koja slijedi je obrađena pomoću jednog računarskog programa koji je našao da je moguće prekrižiti najmanje 1,633 slova. Koliko slova koja se mogu prekrižiti možete naći sami? Zapamtite, samo grupe od dva ili više slova koje se ponavljaju mogu biti eliminisane. Neka vam je sa srećom!</w:t>
      </w:r>
    </w:p>
    <w:p w:rsidR="00CF14BE" w:rsidRPr="00673612" w:rsidRDefault="00CF14BE">
      <w:pPr>
        <w:pStyle w:val="WorksheetNormal"/>
        <w:keepNext/>
        <w:framePr w:dropCap="drop" w:lines="2" w:wrap="around" w:vAnchor="text" w:hAnchor="text"/>
        <w:spacing w:after="0" w:line="496" w:lineRule="exact"/>
        <w:textAlignment w:val="baseline"/>
        <w:rPr>
          <w:rFonts w:ascii="Open Sans" w:hAnsi="Open Sans"/>
          <w:snapToGrid w:val="0"/>
          <w:position w:val="-3"/>
          <w:sz w:val="49"/>
        </w:rPr>
      </w:pPr>
      <w:r w:rsidRPr="00673612">
        <w:rPr>
          <w:rFonts w:ascii="Open Sans" w:hAnsi="Open Sans"/>
          <w:snapToGrid w:val="0"/>
          <w:position w:val="-3"/>
          <w:sz w:val="49"/>
        </w:rPr>
        <w:t>O</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nce upon a time, long, long ago, three little pigs set out to make their fortunes. The first little pig wasn’t very clever, and decided to build his house out of straw, because it was cheap. The second little pig wasn’t very clever either, and decided to build his house out of sticks, for the “natural” look that was so very much in fashion, even in those days. The third little pig was much smarter than his two brothers, and bought a load of bricks in a nearby town, with which to construct a sturdy but comfortable country home.</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Not long after his housewarming party, the first little pig was curled up in a chair reading a book, when there came a knock at the door. It was the big bad wolf, naturally.</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first little pig.</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soon collapsed. The first little pig ran as fast as he could to the house of sticks, and was soon safe inside. But it wasn’t long before the wolf came calling again.</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second little pig.</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was soon so much firewood. The two terrified little pigs ran all the way to their brother’s brick house, but the wolf was hot on their heels, and soon he was on the doorstep.</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third little pig.</w:t>
      </w:r>
    </w:p>
    <w:p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huffed, and he puffed, and he huffed some more, but of course, the house was built of brick, and the wolf was soon out of breath. Then he had an idea. The chimney! He clambered up a handy oak tree onto the roof, only to find that there </w:t>
      </w:r>
      <w:r w:rsidRPr="00673612">
        <w:rPr>
          <w:rFonts w:ascii="Open Sans" w:hAnsi="Open Sans"/>
          <w:i/>
          <w:snapToGrid w:val="0"/>
          <w:sz w:val="18"/>
        </w:rPr>
        <w:t>was</w:t>
      </w:r>
      <w:r w:rsidRPr="00673612">
        <w:rPr>
          <w:rFonts w:ascii="Open Sans" w:hAnsi="Open Sans"/>
          <w:snapToGrid w:val="0"/>
          <w:sz w:val="18"/>
        </w:rPr>
        <w:t xml:space="preserve"> no chimney, because the third little pig, being conscious of the environment, had installed electric heating. In his frustration, the wolf slipped and fell off the roof, breaking his left leg, and severely injuring his pride. As he limped away, the pigs laughed, and remarked how much more sensible it was to live in the city, where the only wolves were in the zoo. And so that is what they did, and of course they all lived happily ever after.</w:t>
      </w:r>
    </w:p>
    <w:p w:rsidR="00CF14BE" w:rsidRPr="00673612" w:rsidRDefault="00CF14BE">
      <w:pPr>
        <w:pStyle w:val="WorksheetNormal"/>
        <w:rPr>
          <w:rFonts w:ascii="Open Sans" w:hAnsi="Open Sans"/>
          <w:snapToGrid w:val="0"/>
          <w:sz w:val="18"/>
        </w:rPr>
        <w:sectPr w:rsidR="00CF14BE" w:rsidRPr="00673612">
          <w:pgSz w:w="11906" w:h="16838"/>
          <w:pgMar w:top="1418" w:right="1701" w:bottom="1985" w:left="1701" w:header="709" w:footer="1134" w:gutter="0"/>
          <w:cols w:space="708"/>
          <w:docGrid w:linePitch="360"/>
        </w:sectPr>
      </w:pPr>
    </w:p>
    <w:p w:rsidR="0065400D" w:rsidRPr="00487721" w:rsidRDefault="0065400D" w:rsidP="0065400D">
      <w:pPr>
        <w:pStyle w:val="HiddenfromContents"/>
        <w:rPr>
          <w:lang w:val="fr-CA"/>
        </w:rPr>
      </w:pPr>
      <w:r w:rsidRPr="00487721">
        <w:rPr>
          <w:rFonts w:ascii="Open Sans" w:hAnsi="Open Sans"/>
          <w:lang w:val="fr-CA"/>
        </w:rPr>
        <w:lastRenderedPageBreak/>
        <w:t>Zašto je ovo sve važno?</w:t>
      </w:r>
    </w:p>
    <w:p w:rsidR="0065400D" w:rsidRPr="00487721" w:rsidRDefault="0065400D" w:rsidP="0065400D">
      <w:pPr>
        <w:rPr>
          <w:lang w:val="fr-CA"/>
        </w:rPr>
      </w:pPr>
      <w:r w:rsidRPr="00487721">
        <w:rPr>
          <w:rFonts w:ascii="Open Sans" w:hAnsi="Open Sans"/>
          <w:lang w:val="fr-CA"/>
        </w:rPr>
        <w:t>Prostor za čuvanje podataka na računarima raste nevjerovatnom brzinom posljednjih 25 godina, pa se tako količina podataka koju možemo sačuvati na jednom računaru milion puta uvećala—ali nam je uvijek potrebno više prostora na našim računarima. Računari sada mogu čuvati cijele knjige ili čak cijele biblioteke, a onda i mnog muzike i puno filmova, jedino je važno da imaju dovoljno prostora za smještaj podataka. Velike datoteke predstavljaju takodje problem za Internet, jer mogu trebati previše vremena za preuzimanje (eng. download). U isto vrijeme želimo napraviti računare što je moguće manjim—sada čak i od smartphone-a ili elektronskog sata očekujemo da može čuvati mnogo informacija!</w:t>
      </w:r>
    </w:p>
    <w:p w:rsidR="0065400D" w:rsidRPr="00487721" w:rsidRDefault="0065400D" w:rsidP="0065400D">
      <w:pPr>
        <w:rPr>
          <w:lang w:val="fr-CA"/>
        </w:rPr>
      </w:pPr>
      <w:r w:rsidRPr="00487721">
        <w:rPr>
          <w:rFonts w:ascii="Open Sans" w:hAnsi="Open Sans"/>
          <w:lang w:val="fr-CA"/>
        </w:rPr>
        <w:t xml:space="preserve">Ipak postoji jedno rješenje za ovaj problem. Umjesto da kupujemo još više prostora za čuvanje podataka, ili da obezbjedimo bržu Internet konekciju, možemo sažeti svoje podatke tako da zahtjevaju manje prostora za čuvanje. Ovaj proces kompresovanja i dekompresovanja podataka se obično radi na automatski način od strane samog računara. Mi ćemo jednostavno primjetiti da možemo sačuvati više podataka na našem disku ili da se pak web stranice brže pokazuju. U stvari, naš računar samo izvršava više operacija manipulacije podacima (procesira više i detaljnije naše podatke). </w:t>
      </w:r>
    </w:p>
    <w:p w:rsidR="0065400D" w:rsidRPr="00487721" w:rsidRDefault="0065400D" w:rsidP="0065400D">
      <w:pPr>
        <w:rPr>
          <w:lang w:val="fr-CA"/>
        </w:rPr>
      </w:pPr>
      <w:r w:rsidRPr="00487721">
        <w:rPr>
          <w:rFonts w:ascii="Open Sans" w:hAnsi="Open Sans"/>
          <w:lang w:val="fr-CA"/>
        </w:rPr>
        <w:t>Mnogo različitih metoda kompresije je otrkiveno i izumljenno. Metod koji smo koristili tokom ove aktivnosti, koji u principu pokazuje na dijelove teksta koji se pojavljivao ranije, se često naziva ‘Ziv-Lempel koding,’ ili ‘LZ koding’, i otkriven je od strane dva Izraelska profesora tokom sedamdesetih godina prošlog vijeka. Metod možemo koristiti za bilo koji jezik i vrlo često je u stanju prepoloviti količinu podataka koji se kompresuju (prostor potreban za zapisivanje podataka se prepolovi). Ponekad ga nazivamo i ‘zip’ metod, a koristi se takodje i za kompresovanje ‘GIF’ i ‘PNG’ tipova slika, a bio je korišten i za modeme velikih brzina. Kada se koristi u modemima, onda smanjuje količinu podataka koje treba poslati preko telefonske linije pa je slanje mnogo brže.</w:t>
      </w:r>
    </w:p>
    <w:p w:rsidR="0065400D" w:rsidRPr="00487721" w:rsidRDefault="0065400D" w:rsidP="0065400D">
      <w:pPr>
        <w:rPr>
          <w:lang w:val="fr-CA"/>
        </w:rPr>
      </w:pPr>
      <w:r w:rsidRPr="00487721">
        <w:rPr>
          <w:rFonts w:ascii="Open Sans" w:hAnsi="Open Sans"/>
          <w:lang w:val="fr-CA"/>
        </w:rPr>
        <w:t>Neki drugi metodi se zasnivaju na ideji da slova koja se koriste češće budu kodirana sa kraćim kodovima u odnosu na slova koja se pojavljuju rjeđe. I Morse-ova kod koristi ovu ideju (još u 19 vijeku kada nije bilo računara).</w:t>
      </w:r>
    </w:p>
    <w:p w:rsidR="0065400D" w:rsidRDefault="0065400D" w:rsidP="0065400D">
      <w:pPr>
        <w:pStyle w:val="HiddenfromContents"/>
      </w:pPr>
      <w:r>
        <w:rPr>
          <w:rFonts w:ascii="Open Sans" w:hAnsi="Open Sans"/>
        </w:rPr>
        <w:t>Rješenja i pomoć</w:t>
      </w:r>
    </w:p>
    <w:p w:rsidR="0065400D" w:rsidRDefault="0065400D" w:rsidP="0065400D">
      <w:r>
        <w:rPr>
          <w:rFonts w:ascii="Open Sans" w:hAnsi="Open Sans"/>
          <w:b/>
          <w:bCs/>
          <w:sz w:val="28"/>
        </w:rPr>
        <w:t>Možete to reći ponovo!</w:t>
      </w:r>
      <w:r>
        <w:rPr>
          <w:rFonts w:ascii="Open Sans" w:hAnsi="Open Sans"/>
        </w:rPr>
        <w:t xml:space="preserve"> (strana </w:t>
      </w:r>
      <w:r>
        <w:rPr>
          <w:rFonts w:ascii="Open Sans" w:hAnsi="Open Sans"/>
        </w:rPr>
        <w:fldChar w:fldCharType="begin"/>
      </w:r>
      <w:r>
        <w:instrText>PAGEREF Worksheet_SayAgain \h</w:instrText>
      </w:r>
      <w:r>
        <w:rPr>
          <w:rFonts w:ascii="Open Sans" w:hAnsi="Open Sans"/>
        </w:rPr>
      </w:r>
      <w:r>
        <w:fldChar w:fldCharType="separate"/>
      </w:r>
      <w:r w:rsidR="00434D44">
        <w:rPr>
          <w:noProof/>
        </w:rPr>
        <w:t>29</w:t>
      </w:r>
      <w:r>
        <w:fldChar w:fldCharType="end"/>
      </w:r>
      <w:r>
        <w:rPr>
          <w:rFonts w:ascii="Open Sans" w:hAnsi="Open Sans"/>
        </w:rPr>
        <w:t>)</w:t>
      </w:r>
    </w:p>
    <w:p w:rsidR="0065400D" w:rsidRDefault="0065400D" w:rsidP="0065400D">
      <w:pPr>
        <w:spacing w:after="0"/>
        <w:ind w:left="1440"/>
        <w:rPr>
          <w:rFonts w:ascii="Open Sans" w:hAnsi="Open Sans"/>
          <w:b/>
          <w:bCs/>
          <w:szCs w:val="22"/>
        </w:rPr>
      </w:pPr>
      <w:r>
        <w:rPr>
          <w:rFonts w:ascii="Open Sans" w:hAnsi="Open Sans"/>
          <w:b/>
          <w:bCs/>
          <w:szCs w:val="22"/>
        </w:rPr>
        <w:t>Pease porridge hot,</w:t>
      </w:r>
    </w:p>
    <w:p w:rsidR="0065400D" w:rsidRDefault="0065400D" w:rsidP="0065400D">
      <w:pPr>
        <w:spacing w:after="0"/>
        <w:ind w:left="1440"/>
        <w:rPr>
          <w:rFonts w:ascii="Open Sans" w:hAnsi="Open Sans"/>
          <w:b/>
          <w:bCs/>
          <w:szCs w:val="22"/>
        </w:rPr>
      </w:pPr>
      <w:r>
        <w:rPr>
          <w:rFonts w:ascii="Open Sans" w:hAnsi="Open Sans"/>
          <w:b/>
          <w:bCs/>
          <w:szCs w:val="22"/>
        </w:rPr>
        <w:t>Pease porridge cold,</w:t>
      </w:r>
    </w:p>
    <w:p w:rsidR="0065400D" w:rsidRDefault="0065400D" w:rsidP="0065400D">
      <w:pPr>
        <w:spacing w:after="0"/>
        <w:ind w:left="1440"/>
        <w:rPr>
          <w:rFonts w:ascii="Open Sans" w:hAnsi="Open Sans"/>
          <w:b/>
          <w:bCs/>
          <w:szCs w:val="22"/>
        </w:rPr>
      </w:pPr>
      <w:r>
        <w:rPr>
          <w:rFonts w:ascii="Open Sans" w:hAnsi="Open Sans"/>
          <w:b/>
          <w:bCs/>
          <w:szCs w:val="22"/>
        </w:rPr>
        <w:t>Pease porridge in the pot,</w:t>
      </w:r>
    </w:p>
    <w:p w:rsidR="0065400D" w:rsidRDefault="0065400D" w:rsidP="0065400D">
      <w:pPr>
        <w:spacing w:after="0"/>
        <w:ind w:left="1440"/>
        <w:rPr>
          <w:rFonts w:ascii="Open Sans" w:hAnsi="Open Sans"/>
          <w:b/>
          <w:bCs/>
          <w:sz w:val="8"/>
          <w:szCs w:val="8"/>
        </w:rPr>
      </w:pPr>
      <w:r>
        <w:rPr>
          <w:rFonts w:ascii="Open Sans" w:hAnsi="Open Sans"/>
          <w:b/>
          <w:bCs/>
          <w:szCs w:val="22"/>
        </w:rPr>
        <w:t>Nine days old.</w:t>
      </w:r>
      <w:r>
        <w:rPr>
          <w:rFonts w:ascii="Open Sans" w:hAnsi="Open Sans"/>
          <w:b/>
          <w:bCs/>
          <w:szCs w:val="22"/>
        </w:rPr>
        <w:br/>
      </w:r>
    </w:p>
    <w:p w:rsidR="0065400D" w:rsidRDefault="0065400D" w:rsidP="0065400D">
      <w:pPr>
        <w:spacing w:after="0"/>
        <w:ind w:left="1440"/>
        <w:rPr>
          <w:rFonts w:ascii="Open Sans" w:hAnsi="Open Sans"/>
          <w:b/>
          <w:bCs/>
          <w:szCs w:val="22"/>
        </w:rPr>
      </w:pPr>
      <w:r>
        <w:rPr>
          <w:rFonts w:ascii="Open Sans" w:hAnsi="Open Sans"/>
          <w:b/>
          <w:bCs/>
          <w:szCs w:val="22"/>
        </w:rPr>
        <w:t>Some like it hot,</w:t>
      </w:r>
    </w:p>
    <w:p w:rsidR="0065400D" w:rsidRDefault="0065400D" w:rsidP="0065400D">
      <w:pPr>
        <w:spacing w:after="0"/>
        <w:ind w:left="1440"/>
        <w:rPr>
          <w:rFonts w:ascii="Open Sans" w:hAnsi="Open Sans"/>
          <w:b/>
          <w:bCs/>
          <w:szCs w:val="22"/>
        </w:rPr>
      </w:pPr>
      <w:r>
        <w:rPr>
          <w:rFonts w:ascii="Open Sans" w:hAnsi="Open Sans"/>
          <w:b/>
          <w:bCs/>
          <w:szCs w:val="22"/>
        </w:rPr>
        <w:t>Some like it cold,</w:t>
      </w:r>
    </w:p>
    <w:p w:rsidR="0065400D" w:rsidRDefault="0065400D" w:rsidP="0065400D">
      <w:pPr>
        <w:spacing w:after="0"/>
        <w:ind w:left="1440"/>
        <w:rPr>
          <w:rFonts w:ascii="Open Sans" w:hAnsi="Open Sans"/>
          <w:b/>
          <w:bCs/>
          <w:szCs w:val="22"/>
        </w:rPr>
      </w:pPr>
      <w:r>
        <w:rPr>
          <w:rFonts w:ascii="Open Sans" w:hAnsi="Open Sans"/>
          <w:b/>
          <w:bCs/>
          <w:szCs w:val="22"/>
        </w:rPr>
        <w:t>Some like it in the pot,</w:t>
      </w:r>
    </w:p>
    <w:p w:rsidR="00CF14BE" w:rsidRPr="00673612" w:rsidRDefault="0065400D" w:rsidP="0065400D">
      <w:pPr>
        <w:spacing w:after="0"/>
        <w:ind w:left="1440"/>
        <w:rPr>
          <w:rFonts w:ascii="Open Sans" w:hAnsi="Open Sans"/>
        </w:rPr>
        <w:sectPr w:rsidR="00CF14BE" w:rsidRPr="00673612">
          <w:footerReference w:type="even" r:id="rId67"/>
          <w:footerReference w:type="default" r:id="rId68"/>
          <w:pgSz w:w="11906" w:h="16838"/>
          <w:pgMar w:top="1418" w:right="1701" w:bottom="1985" w:left="1701" w:header="709" w:footer="1134" w:gutter="0"/>
          <w:cols w:space="708"/>
          <w:docGrid w:linePitch="360"/>
        </w:sectPr>
      </w:pPr>
      <w:r>
        <w:rPr>
          <w:rFonts w:ascii="Open Sans" w:hAnsi="Open Sans"/>
          <w:b/>
          <w:bCs/>
          <w:szCs w:val="22"/>
        </w:rPr>
        <w:t>Nine days old.</w:t>
      </w:r>
    </w:p>
    <w:p w:rsidR="00743CB2" w:rsidRDefault="00743CB2" w:rsidP="00743CB2">
      <w:pPr>
        <w:pStyle w:val="HiddenfromContents"/>
        <w:rPr>
          <w:rFonts w:ascii="Open Sans" w:hAnsi="Open Sans"/>
        </w:rPr>
      </w:pPr>
      <w:r>
        <w:rPr>
          <w:rFonts w:ascii="Open Sans" w:hAnsi="Open Sans"/>
        </w:rPr>
        <w:lastRenderedPageBreak/>
        <w:t>Aktivnost 4</w:t>
      </w:r>
    </w:p>
    <w:p w:rsidR="00743CB2" w:rsidRDefault="00743CB2" w:rsidP="00743CB2">
      <w:pPr>
        <w:pStyle w:val="ActivityName"/>
        <w:ind w:left="567" w:firstLine="0"/>
      </w:pPr>
      <w:r>
        <w:rPr>
          <w:rFonts w:ascii="Open Sans" w:hAnsi="Open Sans"/>
        </w:rPr>
        <w:t>Magija Okretanja Karata</w:t>
      </w:r>
      <w:bookmarkStart w:id="38" w:name="_Toc280342975"/>
      <w:r>
        <w:rPr>
          <w:rFonts w:ascii="Open Sans" w:hAnsi="Open Sans"/>
        </w:rPr>
        <w:t>—</w:t>
      </w:r>
      <w:bookmarkEnd w:id="38"/>
      <w:r>
        <w:rPr>
          <w:rFonts w:ascii="Open Sans" w:hAnsi="Open Sans"/>
        </w:rPr>
        <w:t>Otkrivanje i Ispravljanje Grešaka</w:t>
      </w:r>
    </w:p>
    <w:p w:rsidR="00743CB2" w:rsidRDefault="00743CB2" w:rsidP="00743CB2">
      <w:pPr>
        <w:pStyle w:val="Heading6"/>
      </w:pPr>
      <w:r>
        <w:rPr>
          <w:rFonts w:ascii="Open Sans" w:hAnsi="Open Sans"/>
        </w:rPr>
        <w:t>Sažetak</w:t>
      </w:r>
    </w:p>
    <w:p w:rsidR="00743CB2" w:rsidRDefault="00743CB2" w:rsidP="00743CB2">
      <w:pPr>
        <w:rPr>
          <w:rFonts w:ascii="Open Sans" w:hAnsi="Open Sans"/>
        </w:rPr>
      </w:pPr>
      <w:r>
        <w:rPr>
          <w:rFonts w:ascii="Open Sans" w:hAnsi="Open Sans"/>
        </w:rPr>
        <w:t>When data is stored on a disk or transmitted from one computer to another, we usually assume that it doesn’t get changed in the process.  But sometimes things go wrong and the data is changed accidentally.  This activity uses a magic trick to show how to detect when data has been corrupted, and to correct it.</w:t>
      </w:r>
    </w:p>
    <w:p w:rsidR="00743CB2" w:rsidRDefault="00743CB2" w:rsidP="00743CB2">
      <w:pPr>
        <w:pStyle w:val="Heading6"/>
      </w:pPr>
      <w:r>
        <w:rPr>
          <w:rFonts w:ascii="Open Sans" w:hAnsi="Open Sans"/>
        </w:rPr>
        <w:t>Veze sa Curriculum-om</w:t>
      </w:r>
    </w:p>
    <w:p w:rsidR="00743CB2" w:rsidRDefault="00743CB2" w:rsidP="00743CB2">
      <w:pPr>
        <w:pStyle w:val="Bulleted"/>
      </w:pPr>
      <w:r>
        <w:t>Matematika: Broj – Istraživanje izračunavnaja i približne procjene.</w:t>
      </w:r>
    </w:p>
    <w:p w:rsidR="00743CB2" w:rsidRDefault="00743CB2" w:rsidP="00743CB2">
      <w:pPr>
        <w:pStyle w:val="Bulleted"/>
      </w:pPr>
      <w:r>
        <w:t>Matematika: Algebra – Istraživanje uzoraka i veza, rješavanje i traženje nepoznate vrijednosti.</w:t>
      </w:r>
    </w:p>
    <w:p w:rsidR="00743CB2" w:rsidRDefault="00743CB2" w:rsidP="00743CB2">
      <w:pPr>
        <w:pStyle w:val="Bulleted"/>
      </w:pPr>
      <w:r>
        <w:t>Matematika: Redovi i kolone, koordinate</w:t>
      </w:r>
    </w:p>
    <w:p w:rsidR="00743CB2" w:rsidRDefault="00743CB2" w:rsidP="00743CB2">
      <w:pPr>
        <w:pStyle w:val="Bulleted"/>
      </w:pPr>
      <w:r>
        <w:t>Tehnologija: Validiranje podataka</w:t>
      </w:r>
    </w:p>
    <w:p w:rsidR="00743CB2" w:rsidRDefault="00743CB2" w:rsidP="00743CB2">
      <w:pPr>
        <w:pStyle w:val="Heading6"/>
      </w:pPr>
      <w:r>
        <w:rPr>
          <w:rFonts w:ascii="Open Sans" w:hAnsi="Open Sans"/>
        </w:rPr>
        <w:t>Vještine</w:t>
      </w:r>
    </w:p>
    <w:p w:rsidR="00743CB2" w:rsidRDefault="00743CB2" w:rsidP="00743CB2">
      <w:pPr>
        <w:pStyle w:val="Bulleted"/>
      </w:pPr>
      <w:r>
        <w:t>Brojanje</w:t>
      </w:r>
    </w:p>
    <w:p w:rsidR="00743CB2" w:rsidRDefault="00743CB2" w:rsidP="00743CB2">
      <w:pPr>
        <w:pStyle w:val="Bulleted"/>
      </w:pPr>
      <w:r>
        <w:t>Prepoznavanje neparnih i parnih brojeva</w:t>
      </w:r>
    </w:p>
    <w:p w:rsidR="00743CB2" w:rsidRDefault="00743CB2" w:rsidP="00743CB2">
      <w:pPr>
        <w:pStyle w:val="Heading6"/>
      </w:pPr>
      <w:r>
        <w:rPr>
          <w:rFonts w:ascii="Open Sans" w:hAnsi="Open Sans"/>
        </w:rPr>
        <w:t>Dobna/Starosna grupa</w:t>
      </w:r>
    </w:p>
    <w:p w:rsidR="00743CB2" w:rsidRDefault="00743CB2" w:rsidP="00743CB2">
      <w:pPr>
        <w:pStyle w:val="Bulleted"/>
      </w:pPr>
      <w:r>
        <w:t>7 godina i stariji</w:t>
      </w:r>
    </w:p>
    <w:p w:rsidR="00743CB2" w:rsidRDefault="00743CB2" w:rsidP="00743CB2">
      <w:pPr>
        <w:pStyle w:val="Heading6"/>
      </w:pPr>
      <w:r>
        <w:rPr>
          <w:rFonts w:ascii="Open Sans" w:hAnsi="Open Sans"/>
        </w:rPr>
        <w:t>Potreban materijal</w:t>
      </w:r>
    </w:p>
    <w:p w:rsidR="00743CB2" w:rsidRDefault="00743CB2" w:rsidP="00743CB2">
      <w:pPr>
        <w:pStyle w:val="Bulleted"/>
      </w:pPr>
      <w:r>
        <w:t>Komplet od 36 “frižider magnet” karata, obojenih samo sa jedne strane</w:t>
      </w:r>
    </w:p>
    <w:p w:rsidR="00743CB2" w:rsidRDefault="00743CB2" w:rsidP="00743CB2">
      <w:pPr>
        <w:pStyle w:val="Bulleted"/>
      </w:pPr>
      <w:r>
        <w:t>Metalna tabla (takođe bijela magnetna tabla može poslužiti) za demonstraciju.</w:t>
      </w:r>
    </w:p>
    <w:p w:rsidR="00743CB2" w:rsidRPr="003A36C6" w:rsidRDefault="00743CB2" w:rsidP="00743CB2">
      <w:pPr>
        <w:pStyle w:val="BodyTextIndent"/>
        <w:spacing w:after="0"/>
        <w:rPr>
          <w:lang w:val="fr-CA"/>
        </w:rPr>
      </w:pPr>
      <w:r w:rsidRPr="003A36C6">
        <w:rPr>
          <w:rFonts w:ascii="Open Sans" w:hAnsi="Open Sans"/>
          <w:lang w:val="fr-CA"/>
        </w:rPr>
        <w:t>Svaki par učenika će trebati:</w:t>
      </w:r>
    </w:p>
    <w:p w:rsidR="00743CB2" w:rsidRDefault="00743CB2" w:rsidP="00743CB2">
      <w:pPr>
        <w:pStyle w:val="Bulleted"/>
        <w:sectPr w:rsidR="00743CB2">
          <w:footerReference w:type="even" r:id="rId69"/>
          <w:footerReference w:type="default" r:id="rId70"/>
          <w:pgSz w:w="11906" w:h="16838"/>
          <w:pgMar w:top="1418" w:right="1701" w:bottom="1985" w:left="1701" w:header="0" w:footer="1134" w:gutter="0"/>
          <w:cols w:space="720"/>
          <w:formProt w:val="0"/>
          <w:docGrid w:linePitch="360" w:charSpace="-2049"/>
        </w:sectPr>
      </w:pPr>
      <w:r>
        <w:t>36 jednakih karata, obojenih samo sa jedne strane</w:t>
      </w:r>
    </w:p>
    <w:p w:rsidR="00743CB2" w:rsidRDefault="00743CB2" w:rsidP="00743CB2">
      <w:pPr>
        <w:pStyle w:val="HiddenfromContents"/>
      </w:pPr>
      <w:r>
        <w:rPr>
          <w:rFonts w:ascii="Open Sans" w:hAnsi="Open Sans"/>
        </w:rPr>
        <w:lastRenderedPageBreak/>
        <w:t>“Magični Trik”</w:t>
      </w:r>
    </w:p>
    <w:p w:rsidR="00743CB2" w:rsidRDefault="00743CB2" w:rsidP="00743CB2">
      <w:pPr>
        <w:pStyle w:val="Heading6"/>
      </w:pPr>
      <w:r>
        <w:rPr>
          <w:rFonts w:ascii="Open Sans" w:hAnsi="Open Sans"/>
        </w:rPr>
        <w:t>Demonstracija</w:t>
      </w:r>
    </w:p>
    <w:p w:rsidR="00743CB2" w:rsidRDefault="00743CB2" w:rsidP="00743CB2">
      <w:pPr>
        <w:pStyle w:val="BodyTextIndent"/>
      </w:pPr>
      <w:r>
        <w:rPr>
          <w:rFonts w:ascii="Open Sans" w:hAnsi="Open Sans"/>
        </w:rPr>
        <w:t>Evo ovdje vaše prilike da budete mađioničar!</w:t>
      </w:r>
    </w:p>
    <w:p w:rsidR="00743CB2" w:rsidRPr="003A36C6" w:rsidRDefault="00743CB2" w:rsidP="00743CB2">
      <w:pPr>
        <w:rPr>
          <w:lang w:val="fr-CA"/>
        </w:rPr>
      </w:pPr>
      <w:r w:rsidRPr="003A36C6">
        <w:rPr>
          <w:rFonts w:ascii="Open Sans" w:hAnsi="Open Sans"/>
          <w:lang w:val="fr-CA"/>
        </w:rPr>
        <w:t>Treba vam komplet jednakih karata sa dvije strane. (Kako bi imali svoj vlastiti komplet izrežite ih od velikog parčeta papira obojenog samo sa jedne strane). Za demonstraciju je najpogodnije koristiti ravne magnetne karte koje imaju dvije različite boje na svoje dvije strane—frižider magneti se čine idealnim izborom, jedino se treba uvjeriti da su magnetni na obje strane (veliki broj tih karata ima magnet samo sa jedne strane pa možete zalijepiti dvije karte i označiti jednu stranu sa jednim bijelim krugom).</w:t>
      </w:r>
    </w:p>
    <w:p w:rsidR="00CF14BE" w:rsidRPr="00743CB2" w:rsidRDefault="00743CB2" w:rsidP="00743CB2">
      <w:pPr>
        <w:pStyle w:val="NumberedNormal"/>
        <w:rPr>
          <w:rFonts w:ascii="Open Sans" w:hAnsi="Open Sans"/>
          <w:lang w:val="fr-CA"/>
        </w:rPr>
      </w:pPr>
      <w:r w:rsidRPr="003A36C6">
        <w:rPr>
          <w:rFonts w:ascii="Open Sans" w:hAnsi="Open Sans"/>
          <w:lang w:val="fr-CA"/>
        </w:rPr>
        <w:t>Izaberite učenika koji će postaviti karte u kvadrat dimenzija   5 × 5 tako što će na slučajan način izabrati koje boje (stranu) će svaka karta pokazivati.</w:t>
      </w:r>
    </w:p>
    <w:p w:rsidR="00CF14BE" w:rsidRPr="00673612" w:rsidRDefault="008B61D4">
      <w:pPr>
        <w:pStyle w:val="NumberedNormal"/>
        <w:numPr>
          <w:ilvl w:val="0"/>
          <w:numId w:val="0"/>
        </w:numPr>
        <w:jc w:val="center"/>
        <w:rPr>
          <w:rFonts w:ascii="Open Sans" w:hAnsi="Open Sans"/>
        </w:rPr>
      </w:pPr>
      <w:r>
        <w:rPr>
          <w:rFonts w:ascii="Open Sans" w:hAnsi="Open Sans"/>
          <w:noProof/>
          <w:lang w:val="en-US"/>
        </w:rPr>
        <w:drawing>
          <wp:inline distT="0" distB="0" distL="0" distR="0" wp14:anchorId="55EFA009" wp14:editId="10EFE2DE">
            <wp:extent cx="2327649" cy="1591310"/>
            <wp:effectExtent l="0" t="0" r="9525" b="8890"/>
            <wp:docPr id="27" name="Picture 27" descr="pa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rity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27649" cy="1591310"/>
                    </a:xfrm>
                    <a:prstGeom prst="rect">
                      <a:avLst/>
                    </a:prstGeom>
                    <a:noFill/>
                    <a:ln>
                      <a:noFill/>
                    </a:ln>
                  </pic:spPr>
                </pic:pic>
              </a:graphicData>
            </a:graphic>
          </wp:inline>
        </w:drawing>
      </w:r>
    </w:p>
    <w:p w:rsidR="00743CB2" w:rsidRDefault="00743CB2" w:rsidP="00743CB2">
      <w:pPr>
        <w:tabs>
          <w:tab w:val="left" w:pos="540"/>
        </w:tabs>
        <w:ind w:left="540"/>
      </w:pPr>
      <w:r>
        <w:rPr>
          <w:rFonts w:ascii="Open Sans" w:hAnsi="Open Sans"/>
        </w:rPr>
        <w:t>Na slučajan način dodajte jedan red i jednu kolonu, “samo da bi zadatak napravili malkice težim”.</w:t>
      </w:r>
    </w:p>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64DB4C23" wp14:editId="46A8076C">
            <wp:extent cx="2332355" cy="1709805"/>
            <wp:effectExtent l="0" t="0" r="4445" b="0"/>
            <wp:docPr id="28" name="Picture 28" descr="par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descr="parity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0800000" flipV="1">
                      <a:off x="0" y="0"/>
                      <a:ext cx="2332355" cy="1709805"/>
                    </a:xfrm>
                    <a:prstGeom prst="rect">
                      <a:avLst/>
                    </a:prstGeom>
                    <a:noFill/>
                    <a:ln>
                      <a:noFill/>
                    </a:ln>
                  </pic:spPr>
                </pic:pic>
              </a:graphicData>
            </a:graphic>
          </wp:inline>
        </w:drawing>
      </w:r>
    </w:p>
    <w:p w:rsidR="00743CB2" w:rsidRDefault="00743CB2" w:rsidP="00743CB2">
      <w:r>
        <w:rPr>
          <w:rFonts w:ascii="Open Sans" w:hAnsi="Open Sans"/>
        </w:rPr>
        <w:t>Ove dodatne karte su ključne za cijeli trik. Morate izabrati karte koje ste dodali na takav način da imamo paran broj obojenih karata u svakom redu i u svakoj koloni.</w:t>
      </w:r>
    </w:p>
    <w:p w:rsidR="00743CB2" w:rsidRDefault="00743CB2" w:rsidP="00743CB2">
      <w:pPr>
        <w:pStyle w:val="NumberedNormal"/>
        <w:sectPr w:rsidR="00743CB2">
          <w:footerReference w:type="even" r:id="rId73"/>
          <w:footerReference w:type="default" r:id="rId74"/>
          <w:pgSz w:w="11906" w:h="16838"/>
          <w:pgMar w:top="1418" w:right="1701" w:bottom="1985" w:left="1701" w:header="0" w:footer="1134" w:gutter="0"/>
          <w:cols w:space="720"/>
          <w:formProt w:val="0"/>
          <w:docGrid w:linePitch="360" w:charSpace="-2049"/>
        </w:sectPr>
      </w:pPr>
      <w:r>
        <w:t>Izaberite učenika koji će okrenuti samo jednu kartu dok vi držite svoje oči zatvorenim. Sada će i red i kolona koja sadrži promjenjenu kartu imati neparan broj obojenih karata, pa vam to omogućava da odredite koja je karta promjenjena. Da li učenici mogu pogoditi na čemu je ovaj trik zasnovan?</w:t>
      </w:r>
    </w:p>
    <w:p w:rsidR="00743CB2" w:rsidRDefault="00743CB2" w:rsidP="00743CB2">
      <w:pPr>
        <w:pStyle w:val="Heading6"/>
      </w:pPr>
      <w:r>
        <w:rPr>
          <w:rFonts w:ascii="Open Sans" w:hAnsi="Open Sans"/>
        </w:rPr>
        <w:lastRenderedPageBreak/>
        <w:t>Naučite svoje učenike istom triku:</w:t>
      </w:r>
    </w:p>
    <w:p w:rsidR="00743CB2" w:rsidRPr="003A36C6" w:rsidRDefault="00743CB2" w:rsidP="00CB0BBD">
      <w:pPr>
        <w:pStyle w:val="NumberedNormal"/>
        <w:numPr>
          <w:ilvl w:val="0"/>
          <w:numId w:val="51"/>
        </w:numPr>
        <w:rPr>
          <w:lang w:val="fr-CA"/>
        </w:rPr>
      </w:pPr>
      <w:r w:rsidRPr="003A36C6">
        <w:rPr>
          <w:rFonts w:ascii="Open Sans" w:hAnsi="Open Sans"/>
          <w:lang w:val="fr-CA"/>
        </w:rPr>
        <w:t>Radeći u parovim, učenici postavljaju karte u tabelu dimenzija 5 × 5.</w:t>
      </w:r>
    </w:p>
    <w:p w:rsidR="00743CB2" w:rsidRPr="003A36C6" w:rsidRDefault="00743CB2" w:rsidP="00CB0BBD">
      <w:pPr>
        <w:pStyle w:val="NumberedNormal"/>
        <w:numPr>
          <w:ilvl w:val="0"/>
          <w:numId w:val="52"/>
        </w:numPr>
        <w:rPr>
          <w:lang w:val="fr-CA"/>
        </w:rPr>
      </w:pPr>
      <w:r w:rsidRPr="003A36C6">
        <w:rPr>
          <w:rFonts w:ascii="Open Sans" w:hAnsi="Open Sans"/>
          <w:lang w:val="fr-CA"/>
        </w:rPr>
        <w:t>Koliko obojenih karata ima u svakom redu i u svakoj koloni? Da li je to paran ili neparan broj? Zapamtite da je 0 paran broj.</w:t>
      </w:r>
    </w:p>
    <w:p w:rsidR="00743CB2" w:rsidRDefault="00743CB2" w:rsidP="00CB0BBD">
      <w:pPr>
        <w:pStyle w:val="NumberedNormal"/>
        <w:numPr>
          <w:ilvl w:val="1"/>
          <w:numId w:val="49"/>
        </w:numPr>
      </w:pPr>
      <w:r w:rsidRPr="00743CB2">
        <w:rPr>
          <w:rFonts w:ascii="Open Sans" w:hAnsi="Open Sans"/>
          <w:lang w:val="fr-CA"/>
        </w:rPr>
        <w:t xml:space="preserve">Sada dodajte šestu kartu u svaki red osiguravajući da je ukupan broj obojenih karata paran u svakom redu. </w:t>
      </w:r>
      <w:r>
        <w:rPr>
          <w:rFonts w:ascii="Open Sans" w:hAnsi="Open Sans"/>
        </w:rPr>
        <w:t>Ova dodatna karta se naziva “parna” (eng. “parity”) carta.</w:t>
      </w:r>
    </w:p>
    <w:p w:rsidR="00743CB2" w:rsidRDefault="00743CB2" w:rsidP="00CB0BBD">
      <w:pPr>
        <w:pStyle w:val="NumberedNormal"/>
        <w:numPr>
          <w:ilvl w:val="1"/>
          <w:numId w:val="49"/>
        </w:numPr>
      </w:pPr>
      <w:r>
        <w:rPr>
          <w:rFonts w:ascii="Open Sans" w:hAnsi="Open Sans"/>
        </w:rPr>
        <w:t>Dodajte šesti red karata za svaku kolonu tako da je ukupan broj obojenih karata u svakoj koloni paran.</w:t>
      </w:r>
    </w:p>
    <w:p w:rsidR="00743CB2" w:rsidRDefault="00743CB2" w:rsidP="00CB0BBD">
      <w:pPr>
        <w:pStyle w:val="NumberedNormal"/>
        <w:numPr>
          <w:ilvl w:val="1"/>
          <w:numId w:val="49"/>
        </w:numPr>
      </w:pPr>
      <w:r>
        <w:rPr>
          <w:rFonts w:ascii="Open Sans" w:hAnsi="Open Sans"/>
        </w:rPr>
        <w:t xml:space="preserve">Sada okrenite neku kartu. Šta možete reći o redu i koloni gdje se ta karta nalazi?  ( I red i kolona imaju neparan broj obojenih karata.) Parne karte vam služe da pokažete kada je (tj. gdje je) greška napravljena. </w:t>
      </w:r>
    </w:p>
    <w:p w:rsidR="00743CB2" w:rsidRPr="003A36C6" w:rsidRDefault="00743CB2" w:rsidP="00CB0BBD">
      <w:pPr>
        <w:pStyle w:val="NumberedNormal"/>
        <w:numPr>
          <w:ilvl w:val="1"/>
          <w:numId w:val="49"/>
        </w:numPr>
        <w:rPr>
          <w:lang w:val="fr-CA"/>
        </w:rPr>
      </w:pPr>
      <w:r w:rsidRPr="003A36C6">
        <w:rPr>
          <w:rFonts w:ascii="Open Sans" w:hAnsi="Open Sans"/>
          <w:lang w:val="fr-CA"/>
        </w:rPr>
        <w:t>Sada zamijenite uloge da bi ponovo izveli ‘trik’.</w:t>
      </w:r>
    </w:p>
    <w:p w:rsidR="00743CB2" w:rsidRDefault="00743CB2" w:rsidP="00743CB2">
      <w:pPr>
        <w:pStyle w:val="Heading6"/>
      </w:pPr>
      <w:r>
        <w:rPr>
          <w:rFonts w:ascii="Open Sans" w:hAnsi="Open Sans"/>
        </w:rPr>
        <w:t>Dodatne aktivnosti:</w:t>
      </w:r>
    </w:p>
    <w:p w:rsidR="00743CB2" w:rsidRPr="003A36C6" w:rsidRDefault="00743CB2" w:rsidP="00CB0BBD">
      <w:pPr>
        <w:pStyle w:val="NumberedNormal"/>
        <w:numPr>
          <w:ilvl w:val="0"/>
          <w:numId w:val="50"/>
        </w:numPr>
        <w:rPr>
          <w:lang w:val="fr-CA"/>
        </w:rPr>
      </w:pPr>
      <w:r>
        <w:rPr>
          <w:rFonts w:ascii="Open Sans" w:hAnsi="Open Sans"/>
        </w:rPr>
        <w:t xml:space="preserve">Pokušajte koristiti i neke druge stvari. </w:t>
      </w:r>
      <w:r w:rsidRPr="003A36C6">
        <w:rPr>
          <w:rFonts w:ascii="Open Sans" w:hAnsi="Open Sans"/>
          <w:lang w:val="fr-CA"/>
        </w:rPr>
        <w:t>Bilo šta što ima dva “stanja” je pogodno za trik. Na primjer, možete koristiti karte za igranje, novčiće (pismo glava) ili karte sa 0 i 1 odštampanim na njima (to bi najviše podsjećalo na binarni sistem).</w:t>
      </w:r>
    </w:p>
    <w:p w:rsidR="00743CB2" w:rsidRPr="003A36C6" w:rsidRDefault="00743CB2" w:rsidP="00CB0BBD">
      <w:pPr>
        <w:pStyle w:val="NumberedNormal"/>
        <w:numPr>
          <w:ilvl w:val="0"/>
          <w:numId w:val="50"/>
        </w:numPr>
        <w:rPr>
          <w:lang w:val="fr-CA"/>
        </w:rPr>
      </w:pPr>
      <w:r w:rsidRPr="003A36C6">
        <w:rPr>
          <w:rFonts w:ascii="Open Sans" w:hAnsi="Open Sans"/>
          <w:lang w:val="fr-CA"/>
        </w:rPr>
        <w:t>Šta se događa ako se dvije, ili više, karata okrene? (Nije uvijek moguće odrediti tačno koje dvije karte su se okrenule iako je moguće reći da se nešto ipak promjenilo. Obično je moguće suziti sve mogućnosti na jedan ili dva para karata. Ipak sa 4 promjene moguće je da su se svi parni bitovi ispravili u procesu pa se onda greška ne može primjetiti.)</w:t>
      </w:r>
    </w:p>
    <w:p w:rsidR="00743CB2" w:rsidRPr="003A36C6" w:rsidRDefault="00743CB2" w:rsidP="00CB0BBD">
      <w:pPr>
        <w:pStyle w:val="NumberedNormal"/>
        <w:numPr>
          <w:ilvl w:val="0"/>
          <w:numId w:val="50"/>
        </w:numPr>
        <w:rPr>
          <w:lang w:val="fr-CA"/>
        </w:rPr>
      </w:pPr>
      <w:r w:rsidRPr="003A36C6">
        <w:rPr>
          <w:rFonts w:ascii="Open Sans" w:hAnsi="Open Sans"/>
          <w:lang w:val="fr-CA"/>
        </w:rPr>
        <w:t>Pokušajte uraditi sve isto sa nekim većim kvadratom na primjer 9 × 9 karata, sa dodatnim redom i kolonom koji proširuju kvadrat na dimenzije 10 × 10. (Sve u principu funkcioniše za bilo koju dimenziju koju izaberete, i dobiveni pravougaonik ne mora biti ni kvadratnog oblika).</w:t>
      </w:r>
    </w:p>
    <w:p w:rsidR="00743CB2" w:rsidRDefault="00743CB2" w:rsidP="00CB0BBD">
      <w:pPr>
        <w:pStyle w:val="NumberedNormal"/>
        <w:numPr>
          <w:ilvl w:val="0"/>
          <w:numId w:val="50"/>
        </w:numPr>
      </w:pPr>
      <w:r w:rsidRPr="003A36C6">
        <w:rPr>
          <w:rFonts w:ascii="Open Sans" w:hAnsi="Open Sans"/>
          <w:lang w:val="fr-CA"/>
        </w:rPr>
        <w:t xml:space="preserve">Još jedan interesantan zadatak je da posmatramo kartu u donjem desnom uglu. Ukoliko je izaberete da bude dobro izabrana za kolonu iznad nje da li će biti korektno postavljena i za red  na svojoj lijevoj strani? </w:t>
      </w:r>
      <w:r>
        <w:rPr>
          <w:rFonts w:ascii="Open Sans" w:hAnsi="Open Sans"/>
        </w:rPr>
        <w:t>(odgovor je da, uvijek, ukoliko koristimo parnost za kolone i redove.)</w:t>
      </w:r>
    </w:p>
    <w:p w:rsidR="00743CB2" w:rsidRDefault="00743CB2" w:rsidP="00CB0BBD">
      <w:pPr>
        <w:pStyle w:val="NumberedNormal"/>
        <w:numPr>
          <w:ilvl w:val="0"/>
          <w:numId w:val="50"/>
        </w:numPr>
        <w:sectPr w:rsidR="00743CB2">
          <w:footerReference w:type="even" r:id="rId75"/>
          <w:footerReference w:type="default" r:id="rId76"/>
          <w:pgSz w:w="11906" w:h="16838"/>
          <w:pgMar w:top="1418" w:right="1701" w:bottom="1985" w:left="1701" w:header="0" w:footer="1134" w:gutter="0"/>
          <w:cols w:space="720"/>
          <w:formProt w:val="0"/>
          <w:docGrid w:linePitch="360" w:charSpace="-2049"/>
        </w:sectPr>
      </w:pPr>
      <w:r>
        <w:rPr>
          <w:rFonts w:ascii="Open Sans" w:hAnsi="Open Sans"/>
        </w:rPr>
        <w:t>U ovom zadatku sa kartama smo koristili parnost po redovima i kolonama—koristili smo paran broj obojenih karata. Da li je moguće isto uraditi sa neparnosti. (Moguće je, ali karta u donjem desnom uglu je korisna za odgovarajuću kolonu i odgovarajući red samo ako je broj i redova i kolona ili paran ili da su oba neparna. Na primjer, sve će u dimenzijama 5 × 9 funkcionisati sasvim dobro, ili sa dimenzijama 4 × 6, ali neće na primjer pravougaonik dimenzija 3 × 4 .)</w:t>
      </w:r>
    </w:p>
    <w:p w:rsidR="00743CB2" w:rsidRDefault="00743CB2" w:rsidP="00743CB2">
      <w:pPr>
        <w:pStyle w:val="WorksheetTitle"/>
        <w:ind w:left="539"/>
      </w:pPr>
      <w:r>
        <w:rPr>
          <w:rFonts w:ascii="Open Sans" w:hAnsi="Open Sans"/>
        </w:rPr>
        <w:lastRenderedPageBreak/>
        <w:t>Jedan primjer iz stvarnog života za Eksperte!</w:t>
      </w:r>
    </w:p>
    <w:p w:rsidR="00743CB2" w:rsidRDefault="00743CB2" w:rsidP="00743CB2">
      <w:pPr>
        <w:pStyle w:val="WorksheetNormal"/>
        <w:ind w:left="539"/>
      </w:pPr>
      <w:r>
        <w:rPr>
          <w:rFonts w:ascii="Open Sans" w:hAnsi="Open Sans"/>
        </w:rPr>
        <w:t>Ista tehnika provjere koda se koristi za kodovo knjiga ili bar kodove. Javno objavljene knjige imaju ili 10- ili 13-cifreni kod koji se obično može naći na stražnjoj strani omota. Posljednja cifra je cifra provjere, upravo kao što je to parni bit u našem zadatku.</w:t>
      </w:r>
    </w:p>
    <w:p w:rsidR="00743CB2" w:rsidRDefault="00743CB2" w:rsidP="00743CB2">
      <w:pPr>
        <w:pStyle w:val="WorksheetNormal"/>
        <w:ind w:left="539"/>
      </w:pPr>
      <w:r>
        <w:rPr>
          <w:rFonts w:ascii="Open Sans" w:hAnsi="Open Sans"/>
        </w:rPr>
        <w:t>To znači da ukoliko naručite knjigu koristeći njen ISBN (eng. International Standard Book Number) broj, website može provjeriti zbir za provjeru (eng. checksum). Na taj način se neće dogoditi da čekate na isporuku pogrešne knjige!</w:t>
      </w:r>
    </w:p>
    <w:p w:rsidR="00743CB2" w:rsidRDefault="00743CB2" w:rsidP="00743CB2">
      <w:pPr>
        <w:pStyle w:val="WorksheetNormal"/>
        <w:ind w:left="539"/>
      </w:pPr>
      <w:r>
        <w:rPr>
          <w:rFonts w:ascii="Open Sans" w:hAnsi="Open Sans"/>
        </w:rPr>
        <w:t>Ovdje ćemo objasniti detalje provjere zbira za 10-cifreni ISBN kod neke  knjige:</w:t>
      </w:r>
    </w:p>
    <w:p w:rsidR="00743CB2" w:rsidRPr="003A36C6" w:rsidRDefault="00743CB2" w:rsidP="00743CB2">
      <w:pPr>
        <w:pStyle w:val="WorksheetNormal"/>
        <w:ind w:left="539"/>
        <w:rPr>
          <w:lang w:val="fr-CA"/>
        </w:rPr>
      </w:pPr>
      <w:r w:rsidRPr="003A36C6">
        <w:rPr>
          <w:rFonts w:ascii="Open Sans" w:hAnsi="Open Sans"/>
          <w:lang w:val="fr-CA"/>
        </w:rPr>
        <w:t>Pomnožimo prvu cifru sa deset, drugu sa devet, treću sa osam, i tako dalje sve dok ne pomnožimo devetu cifru sa dva. Onda se svaka od ovih vrijednosti sabere i dobijemo ukupan zbir.</w:t>
      </w:r>
    </w:p>
    <w:p w:rsidR="00743CB2" w:rsidRDefault="00743CB2" w:rsidP="00743CB2">
      <w:pPr>
        <w:pStyle w:val="WorksheetNormal"/>
        <w:ind w:left="539"/>
      </w:pPr>
      <w:r>
        <w:rPr>
          <w:rFonts w:ascii="Open Sans" w:hAnsi="Open Sans"/>
        </w:rPr>
        <w:t>Na primjer, ISBN 0-13-911991-4 nam daje vrijednost</w:t>
      </w:r>
    </w:p>
    <w:p w:rsidR="00743CB2" w:rsidRDefault="00743CB2" w:rsidP="00743CB2">
      <w:pPr>
        <w:pStyle w:val="WorksheetNormal"/>
        <w:tabs>
          <w:tab w:val="right" w:pos="1620"/>
          <w:tab w:val="left" w:pos="1800"/>
        </w:tabs>
        <w:spacing w:after="0"/>
        <w:ind w:left="539"/>
        <w:rPr>
          <w:rFonts w:ascii="Open Sans" w:hAnsi="Open Sans"/>
        </w:rPr>
      </w:pPr>
      <w:r>
        <w:rPr>
          <w:rFonts w:ascii="Open Sans" w:hAnsi="Open Sans"/>
        </w:rPr>
        <w:tab/>
      </w:r>
      <w:r>
        <w:rPr>
          <w:rFonts w:ascii="Open Sans" w:hAnsi="Open Sans"/>
        </w:rPr>
        <w:tab/>
        <w:t xml:space="preserve">(0 × 10) + (1 × 9) + (3 × 8) + (9 × 7) + (1 × 6) </w:t>
      </w:r>
    </w:p>
    <w:p w:rsidR="00743CB2" w:rsidRDefault="00743CB2" w:rsidP="00743CB2">
      <w:pPr>
        <w:pStyle w:val="WorksheetNormal"/>
        <w:tabs>
          <w:tab w:val="right" w:pos="1620"/>
          <w:tab w:val="left" w:pos="1800"/>
        </w:tabs>
        <w:spacing w:after="0"/>
        <w:ind w:left="539"/>
        <w:rPr>
          <w:rFonts w:ascii="Open Sans" w:hAnsi="Open Sans"/>
        </w:rPr>
      </w:pPr>
      <w:r>
        <w:rPr>
          <w:rFonts w:ascii="Open Sans" w:hAnsi="Open Sans"/>
        </w:rPr>
        <w:tab/>
        <w:t>+</w:t>
      </w:r>
      <w:r>
        <w:rPr>
          <w:rFonts w:ascii="Open Sans" w:hAnsi="Open Sans"/>
        </w:rPr>
        <w:tab/>
        <w:t>(1 × 5) + (9 × 4) + (9 × 3) + (1 × 2)</w:t>
      </w:r>
    </w:p>
    <w:p w:rsidR="00743CB2" w:rsidRDefault="00743CB2" w:rsidP="00743CB2">
      <w:pPr>
        <w:pStyle w:val="WorksheetNormal"/>
        <w:tabs>
          <w:tab w:val="right" w:pos="1620"/>
          <w:tab w:val="left" w:pos="1800"/>
        </w:tabs>
        <w:ind w:left="539"/>
        <w:rPr>
          <w:rFonts w:ascii="Open Sans" w:hAnsi="Open Sans"/>
        </w:rPr>
      </w:pPr>
      <w:r>
        <w:rPr>
          <w:rFonts w:ascii="Open Sans" w:hAnsi="Open Sans"/>
        </w:rPr>
        <w:tab/>
        <w:t>=</w:t>
      </w:r>
      <w:r>
        <w:rPr>
          <w:rFonts w:ascii="Open Sans" w:hAnsi="Open Sans"/>
        </w:rPr>
        <w:tab/>
        <w:t>172</w:t>
      </w:r>
    </w:p>
    <w:p w:rsidR="00743CB2" w:rsidRPr="003A36C6" w:rsidRDefault="00743CB2" w:rsidP="00743CB2">
      <w:pPr>
        <w:pStyle w:val="WorksheetNormal"/>
        <w:ind w:left="539"/>
        <w:rPr>
          <w:lang w:val="fr-CA"/>
        </w:rPr>
      </w:pPr>
      <w:r>
        <w:rPr>
          <w:rFonts w:ascii="Open Sans" w:hAnsi="Open Sans"/>
        </w:rPr>
        <w:t xml:space="preserve">Nakon toga dobiveni broj podijelimo sa jedanaest. </w:t>
      </w:r>
      <w:r w:rsidRPr="003A36C6">
        <w:rPr>
          <w:rFonts w:ascii="Open Sans" w:hAnsi="Open Sans"/>
          <w:lang w:val="fr-CA"/>
        </w:rPr>
        <w:t>Šta je ostatak pri tom dijeljenju?</w:t>
      </w:r>
    </w:p>
    <w:p w:rsidR="00743CB2" w:rsidRPr="003A36C6" w:rsidRDefault="00743CB2" w:rsidP="00743CB2">
      <w:pPr>
        <w:pStyle w:val="WorksheetNormal"/>
        <w:tabs>
          <w:tab w:val="right" w:pos="2160"/>
          <w:tab w:val="left" w:pos="2340"/>
        </w:tabs>
        <w:ind w:left="539"/>
        <w:rPr>
          <w:lang w:val="fr-CA"/>
        </w:rPr>
      </w:pPr>
      <w:r w:rsidRPr="003A36C6">
        <w:rPr>
          <w:rFonts w:ascii="Open Sans" w:hAnsi="Open Sans"/>
          <w:lang w:val="fr-CA"/>
        </w:rPr>
        <w:tab/>
        <w:t>172 ÷ 11 =</w:t>
      </w:r>
      <w:r w:rsidRPr="003A36C6">
        <w:rPr>
          <w:rFonts w:ascii="Open Sans" w:hAnsi="Open Sans"/>
          <w:lang w:val="fr-CA"/>
        </w:rPr>
        <w:tab/>
        <w:t>15 ostatak 7</w:t>
      </w:r>
    </w:p>
    <w:p w:rsidR="00743CB2" w:rsidRPr="003A36C6" w:rsidRDefault="00743CB2" w:rsidP="00743CB2">
      <w:pPr>
        <w:pStyle w:val="WorksheetNormal"/>
        <w:ind w:left="539"/>
        <w:rPr>
          <w:lang w:val="fr-CA"/>
        </w:rPr>
      </w:pPr>
      <w:r w:rsidRPr="003A36C6">
        <w:rPr>
          <w:rFonts w:ascii="Open Sans" w:hAnsi="Open Sans"/>
          <w:lang w:val="fr-CA"/>
        </w:rPr>
        <w:t>Ukoliko je ostatak nula onda je cifra provjere (checksum</w:t>
      </w:r>
      <w:r>
        <w:rPr>
          <w:rFonts w:ascii="Open Sans" w:hAnsi="Open Sans"/>
          <w:lang w:val="fr-CA"/>
        </w:rPr>
        <w:t xml:space="preserve">) nula a inače oduzmimo ostatak </w:t>
      </w:r>
      <w:r w:rsidRPr="003A36C6">
        <w:rPr>
          <w:rFonts w:ascii="Open Sans" w:hAnsi="Open Sans"/>
          <w:lang w:val="fr-CA"/>
        </w:rPr>
        <w:t>od 11 da bi dobili cifru provjere.</w:t>
      </w:r>
    </w:p>
    <w:p w:rsidR="00743CB2" w:rsidRPr="003A36C6" w:rsidRDefault="00743CB2" w:rsidP="00743CB2">
      <w:pPr>
        <w:pStyle w:val="WorksheetNormal"/>
        <w:tabs>
          <w:tab w:val="right" w:pos="2160"/>
          <w:tab w:val="left" w:pos="2340"/>
        </w:tabs>
        <w:ind w:left="539"/>
        <w:rPr>
          <w:rFonts w:ascii="Open Sans" w:hAnsi="Open Sans"/>
          <w:lang w:val="fr-CA"/>
        </w:rPr>
      </w:pPr>
      <w:r w:rsidRPr="003A36C6">
        <w:rPr>
          <w:rFonts w:ascii="Open Sans" w:hAnsi="Open Sans"/>
          <w:lang w:val="fr-CA"/>
        </w:rPr>
        <w:tab/>
        <w:t>11 – 7 =</w:t>
      </w:r>
      <w:r w:rsidRPr="003A36C6">
        <w:rPr>
          <w:rFonts w:ascii="Open Sans" w:hAnsi="Open Sans"/>
          <w:lang w:val="fr-CA"/>
        </w:rPr>
        <w:tab/>
        <w:t>4</w:t>
      </w:r>
    </w:p>
    <w:p w:rsidR="00743CB2" w:rsidRPr="003A36C6" w:rsidRDefault="00743CB2" w:rsidP="00743CB2">
      <w:pPr>
        <w:pStyle w:val="WorksheetNormal"/>
        <w:ind w:left="539"/>
        <w:rPr>
          <w:lang w:val="fr-CA"/>
        </w:rPr>
      </w:pPr>
      <w:r w:rsidRPr="003A36C6">
        <w:rPr>
          <w:rFonts w:ascii="Open Sans" w:hAnsi="Open Sans"/>
          <w:lang w:val="fr-CA"/>
        </w:rPr>
        <w:t>Pogledajmo ponovo naš ISBN. Da li je to posljednja cifra našeg ISBN-a? Jeste!</w:t>
      </w:r>
    </w:p>
    <w:p w:rsidR="00743CB2" w:rsidRPr="003A36C6" w:rsidRDefault="00743CB2" w:rsidP="00743CB2">
      <w:pPr>
        <w:pStyle w:val="WorksheetNormal"/>
        <w:ind w:left="539"/>
        <w:rPr>
          <w:lang w:val="fr-CA"/>
        </w:rPr>
      </w:pPr>
      <w:r w:rsidRPr="003A36C6">
        <w:rPr>
          <w:rFonts w:ascii="Open Sans" w:hAnsi="Open Sans"/>
          <w:lang w:val="fr-CA"/>
        </w:rPr>
        <w:t>Ukoliko posljednja cifra ISBN-a nije bila četiri onda bi znali sigurno da negdje postoji greška.</w:t>
      </w:r>
    </w:p>
    <w:p w:rsidR="00CF14BE" w:rsidRPr="00743CB2" w:rsidRDefault="00743CB2" w:rsidP="00743CB2">
      <w:pPr>
        <w:pStyle w:val="WorksheetNormal"/>
        <w:ind w:left="539"/>
        <w:rPr>
          <w:rFonts w:ascii="Open Sans" w:hAnsi="Open Sans"/>
          <w:lang w:val="fr-CA"/>
        </w:rPr>
      </w:pPr>
      <w:r w:rsidRPr="003A36C6">
        <w:rPr>
          <w:rFonts w:ascii="Open Sans" w:hAnsi="Open Sans"/>
          <w:lang w:val="fr-CA"/>
        </w:rPr>
        <w:t xml:space="preserve">Moguće je prilikom računanja dobiti cifru provjere jednaku 10 što bi onda zahtjevalo još jednu dodatnu cifru (jedanaestu). </w:t>
      </w:r>
      <w:r w:rsidRPr="00743CB2">
        <w:rPr>
          <w:rFonts w:ascii="Open Sans" w:hAnsi="Open Sans"/>
          <w:lang w:val="fr-CA"/>
        </w:rPr>
        <w:t xml:space="preserve">Ukoliko se to dogodi onda ćemo koristiti slovo X (na primjer </w:t>
      </w:r>
      <w:r w:rsidRPr="00743CB2">
        <w:rPr>
          <w:rFonts w:ascii="Open Sans" w:hAnsi="Open Sans"/>
          <w:color w:val="000000"/>
          <w:sz w:val="21"/>
          <w:lang w:val="fr-CA"/>
        </w:rPr>
        <w:t>0-9752298-0-X)</w:t>
      </w:r>
      <w:r w:rsidRPr="00743CB2">
        <w:rPr>
          <w:rFonts w:ascii="Open Sans" w:hAnsi="Open Sans"/>
          <w:lang w:val="fr-CA"/>
        </w:rPr>
        <w:t>.</w:t>
      </w:r>
    </w:p>
    <w:p w:rsidR="00CF14BE" w:rsidRPr="00673612" w:rsidRDefault="008B61D4" w:rsidP="00743CB2">
      <w:pPr>
        <w:pStyle w:val="WorksheetNormal"/>
        <w:jc w:val="center"/>
        <w:rPr>
          <w:rFonts w:ascii="Open Sans" w:hAnsi="Open Sans"/>
        </w:rPr>
      </w:pPr>
      <w:r>
        <w:rPr>
          <w:rFonts w:ascii="Open Sans" w:hAnsi="Open Sans"/>
          <w:noProof/>
          <w:lang w:val="en-US"/>
        </w:rPr>
        <w:drawing>
          <wp:inline distT="0" distB="0" distL="0" distR="0" wp14:anchorId="4C04D6DF" wp14:editId="22015DA8">
            <wp:extent cx="1057275" cy="800100"/>
            <wp:effectExtent l="0" t="0" r="9525" b="12700"/>
            <wp:docPr id="29" name="Picture 29" descr="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co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7275" cy="800100"/>
                    </a:xfrm>
                    <a:prstGeom prst="rect">
                      <a:avLst/>
                    </a:prstGeom>
                    <a:noFill/>
                    <a:ln>
                      <a:noFill/>
                    </a:ln>
                  </pic:spPr>
                </pic:pic>
              </a:graphicData>
            </a:graphic>
          </wp:inline>
        </w:drawing>
      </w:r>
    </w:p>
    <w:p w:rsidR="00743CB2" w:rsidRDefault="00743CB2" w:rsidP="00743CB2">
      <w:pPr>
        <w:pStyle w:val="WorksheetNormal"/>
        <w:jc w:val="center"/>
      </w:pPr>
      <w:r>
        <w:rPr>
          <w:rFonts w:ascii="Wingdings 3" w:eastAsia="Wingdings 3" w:hAnsi="Wingdings 3" w:cs="Wingdings 3"/>
        </w:rPr>
        <w:t></w:t>
      </w:r>
      <w:r>
        <w:rPr>
          <w:rFonts w:ascii="Open Sans" w:hAnsi="Open Sans"/>
        </w:rPr>
        <w:t xml:space="preserve"> Primjer bar-koda (UPC) sa jedne kutije Weet-Bix™</w:t>
      </w:r>
    </w:p>
    <w:p w:rsidR="00CF14BE" w:rsidRPr="00673612" w:rsidRDefault="00743CB2" w:rsidP="00743CB2">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rPr>
        <w:t xml:space="preserve">Drugi primjer kada koristimo cifru provjere je bar-kod na proizvodimo u nekom supermarketu. Ovaj sistem koristi jednu drugačiju formulu (ista formula se koristi za 13-cifreni ISBN kod za knjige). Ukoliko je neki bar-kod pogrešno pročitan (sa nekom greškom) posljednja cifra bi trebala biti različita od svoje izračunate vrijednosti. Kada se </w:t>
      </w:r>
      <w:r>
        <w:rPr>
          <w:rFonts w:ascii="Open Sans" w:hAnsi="Open Sans"/>
        </w:rPr>
        <w:lastRenderedPageBreak/>
        <w:t>to dogodi skener će dati signal (beep) i operator treba da ponovi operaciju skeniranja. Cifre provjere se koriste i za brojeve bankovnih računa, porezne brojeve, brojeve vozova kao i lokomotiva, kao i u mnogim drugim primjenama gdje ljudi moraju kopirati broj i gdje ima potreba za dodatnom provjerom tačnosti podataka.</w:t>
      </w:r>
    </w:p>
    <w:p w:rsidR="00CF14BE" w:rsidRPr="00673612" w:rsidRDefault="00743CB2">
      <w:pPr>
        <w:pBdr>
          <w:top w:val="single" w:sz="4" w:space="1" w:color="auto"/>
          <w:left w:val="single" w:sz="4" w:space="4" w:color="auto"/>
          <w:bottom w:val="single" w:sz="4" w:space="1" w:color="auto"/>
          <w:right w:val="single" w:sz="4" w:space="4" w:color="auto"/>
        </w:pBdr>
        <w:ind w:left="360"/>
        <w:jc w:val="center"/>
        <w:rPr>
          <w:rFonts w:ascii="Open Sans" w:hAnsi="Open Sans"/>
          <w:b/>
          <w:sz w:val="72"/>
        </w:rPr>
      </w:pPr>
      <w:r>
        <w:rPr>
          <w:rFonts w:ascii="Open Sans" w:hAnsi="Open Sans"/>
          <w:b/>
          <w:sz w:val="72"/>
        </w:rPr>
        <w:lastRenderedPageBreak/>
        <w:t>Provjerite tu</w:t>
      </w:r>
      <w:r w:rsidR="00CF14BE" w:rsidRPr="00673612">
        <w:rPr>
          <w:rFonts w:ascii="Open Sans" w:hAnsi="Open Sans"/>
          <w:b/>
          <w:sz w:val="72"/>
        </w:rPr>
        <w:t xml:space="preserve"> </w:t>
      </w:r>
      <w:r>
        <w:rPr>
          <w:rFonts w:ascii="Open Sans" w:hAnsi="Open Sans"/>
          <w:b/>
          <w:sz w:val="72"/>
        </w:rPr>
        <w:t>knjigu</w:t>
      </w:r>
      <w:r w:rsidR="00CF14BE" w:rsidRPr="00673612">
        <w:rPr>
          <w:rFonts w:ascii="Open Sans" w:hAnsi="Open Sans"/>
          <w:b/>
          <w:sz w:val="72"/>
        </w:rPr>
        <w:t>!</w:t>
      </w:r>
    </w:p>
    <w:p w:rsidR="00CF14BE" w:rsidRPr="00673612" w:rsidRDefault="00743CB2">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b/>
          <w:sz w:val="40"/>
        </w:rPr>
        <w:t>Detektiv</w:t>
      </w:r>
      <w:r w:rsidR="00CF14BE" w:rsidRPr="00673612">
        <w:rPr>
          <w:rFonts w:ascii="Open Sans" w:hAnsi="Open Sans"/>
          <w:b/>
          <w:sz w:val="40"/>
        </w:rPr>
        <w:t xml:space="preserve"> Blockbuster</w:t>
      </w:r>
    </w:p>
    <w:p w:rsidR="00CF14BE" w:rsidRPr="00673612" w:rsidRDefault="00743CB2">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b/>
          <w:sz w:val="40"/>
        </w:rPr>
        <w:t>Servis za Pra</w:t>
      </w:r>
      <w:r>
        <w:rPr>
          <w:rFonts w:ascii="Open Sans" w:hAnsi="Open Sans"/>
          <w:b/>
          <w:sz w:val="40"/>
          <w:lang w:val="bs-Latn-BA"/>
        </w:rPr>
        <w:t>ćenje Knjiga</w:t>
      </w:r>
      <w:r w:rsidR="00CF14BE" w:rsidRPr="00673612">
        <w:rPr>
          <w:rFonts w:ascii="Open Sans" w:hAnsi="Open Sans"/>
          <w:b/>
          <w:sz w:val="40"/>
        </w:rPr>
        <w:t xml:space="preserve">, </w:t>
      </w:r>
      <w:r>
        <w:rPr>
          <w:rFonts w:ascii="Open Sans" w:hAnsi="Open Sans"/>
          <w:b/>
          <w:sz w:val="40"/>
        </w:rPr>
        <w:t>d.o.o.</w:t>
      </w:r>
    </w:p>
    <w:p w:rsidR="00CF14BE" w:rsidRPr="00673612" w:rsidRDefault="008B61D4">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noProof/>
          <w:sz w:val="20"/>
          <w:lang w:val="en-US"/>
        </w:rPr>
        <w:drawing>
          <wp:anchor distT="0" distB="0" distL="114300" distR="114300" simplePos="0" relativeHeight="251642880" behindDoc="0" locked="0" layoutInCell="1" allowOverlap="1" wp14:anchorId="70B40206" wp14:editId="25714FF6">
            <wp:simplePos x="0" y="0"/>
            <wp:positionH relativeFrom="column">
              <wp:posOffset>4114800</wp:posOffset>
            </wp:positionH>
            <wp:positionV relativeFrom="paragraph">
              <wp:posOffset>803275</wp:posOffset>
            </wp:positionV>
            <wp:extent cx="1078865" cy="1327785"/>
            <wp:effectExtent l="0" t="0" r="0" b="0"/>
            <wp:wrapNone/>
            <wp:docPr id="508" name="Picture 23" descr="det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ectiv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78865" cy="1327785"/>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b/>
          <w:noProof/>
          <w:sz w:val="40"/>
          <w:lang w:val="en-US"/>
        </w:rPr>
        <w:drawing>
          <wp:inline distT="0" distB="0" distL="0" distR="0" wp14:anchorId="44BE984A" wp14:editId="11BB5DFB">
            <wp:extent cx="3643630" cy="1971675"/>
            <wp:effectExtent l="0" t="0" r="0" b="9525"/>
            <wp:docPr id="30" name="Picture 30" descr="i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b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3630" cy="1971675"/>
                    </a:xfrm>
                    <a:prstGeom prst="rect">
                      <a:avLst/>
                    </a:prstGeom>
                    <a:noFill/>
                    <a:ln>
                      <a:noFill/>
                    </a:ln>
                  </pic:spPr>
                </pic:pic>
              </a:graphicData>
            </a:graphic>
          </wp:inline>
        </w:drawing>
      </w:r>
    </w:p>
    <w:p w:rsidR="00743CB2" w:rsidRDefault="00743CB2">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Pr>
          <w:rFonts w:ascii="Open Sans" w:hAnsi="Open Sans"/>
          <w:sz w:val="28"/>
        </w:rPr>
        <w:t>Pronalizimo i provjeravamo vaš ISBN I računamo zbir za provjeru.</w:t>
      </w:r>
    </w:p>
    <w:p w:rsidR="00743CB2" w:rsidRPr="00B70ED5" w:rsidRDefault="00743CB2">
      <w:pPr>
        <w:pBdr>
          <w:top w:val="single" w:sz="4" w:space="1" w:color="auto"/>
          <w:left w:val="single" w:sz="4" w:space="4" w:color="auto"/>
          <w:bottom w:val="single" w:sz="4" w:space="1" w:color="auto"/>
          <w:right w:val="single" w:sz="4" w:space="4" w:color="auto"/>
        </w:pBdr>
        <w:ind w:left="360"/>
        <w:jc w:val="center"/>
        <w:rPr>
          <w:rFonts w:ascii="Open Sans" w:hAnsi="Open Sans"/>
          <w:b/>
          <w:sz w:val="28"/>
        </w:rPr>
      </w:pPr>
      <w:r w:rsidRPr="00B70ED5">
        <w:rPr>
          <w:rFonts w:ascii="Open Sans" w:hAnsi="Open Sans"/>
          <w:b/>
          <w:sz w:val="28"/>
        </w:rPr>
        <w:t>Cijana sitnica.</w:t>
      </w:r>
    </w:p>
    <w:p w:rsidR="00CF14BE" w:rsidRPr="00673612" w:rsidRDefault="00743CB2">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Pr>
          <w:rFonts w:ascii="Open Sans" w:hAnsi="Open Sans"/>
          <w:sz w:val="28"/>
        </w:rPr>
        <w:t>Pridružite se našoj agenciji</w:t>
      </w:r>
      <w:r w:rsidR="00CF14BE" w:rsidRPr="00673612">
        <w:rPr>
          <w:rFonts w:ascii="Open Sans" w:hAnsi="Open Sans"/>
          <w:sz w:val="28"/>
        </w:rPr>
        <w:t>—</w:t>
      </w:r>
      <w:r w:rsidR="00B70ED5">
        <w:rPr>
          <w:rFonts w:ascii="Open Sans" w:hAnsi="Open Sans"/>
          <w:sz w:val="28"/>
        </w:rPr>
        <w:t xml:space="preserve">provjerite u vašem razredu ili u školskoj biblioteci prave </w:t>
      </w:r>
      <w:r w:rsidR="00CF14BE" w:rsidRPr="00673612">
        <w:rPr>
          <w:rFonts w:ascii="Open Sans" w:hAnsi="Open Sans"/>
          <w:sz w:val="28"/>
        </w:rPr>
        <w:t xml:space="preserve">ISBN </w:t>
      </w:r>
      <w:r w:rsidR="00B70ED5">
        <w:rPr>
          <w:rFonts w:ascii="Open Sans" w:hAnsi="Open Sans"/>
          <w:sz w:val="28"/>
        </w:rPr>
        <w:t>kodove</w:t>
      </w:r>
      <w:r w:rsidR="00CF14BE" w:rsidRPr="00673612">
        <w:rPr>
          <w:rFonts w:ascii="Open Sans" w:hAnsi="Open Sans"/>
          <w:sz w:val="28"/>
        </w:rPr>
        <w:t>.</w:t>
      </w:r>
    </w:p>
    <w:p w:rsidR="00743CB2" w:rsidRPr="003A36C6" w:rsidRDefault="00743CB2" w:rsidP="00743CB2">
      <w:pPr>
        <w:pStyle w:val="Heading7"/>
        <w:ind w:left="540"/>
        <w:rPr>
          <w:lang w:val="fr-CA"/>
        </w:rPr>
      </w:pPr>
      <w:r w:rsidRPr="003A36C6">
        <w:rPr>
          <w:rFonts w:ascii="Open Sans" w:hAnsi="Open Sans"/>
          <w:lang w:val="fr-CA"/>
        </w:rPr>
        <w:t>Da li su ove cifre provjera dobre?</w:t>
      </w:r>
    </w:p>
    <w:p w:rsidR="00743CB2" w:rsidRPr="003A36C6" w:rsidRDefault="00743CB2" w:rsidP="00743CB2">
      <w:pPr>
        <w:pStyle w:val="WorksheetNormal"/>
        <w:rPr>
          <w:lang w:val="fr-CA"/>
        </w:rPr>
      </w:pPr>
      <w:r w:rsidRPr="003A36C6">
        <w:rPr>
          <w:rFonts w:ascii="Open Sans" w:hAnsi="Open Sans"/>
          <w:lang w:val="fr-CA"/>
        </w:rPr>
        <w:t>Ponekad se dogadjaju greške.</w:t>
      </w:r>
    </w:p>
    <w:p w:rsidR="00743CB2" w:rsidRPr="003A36C6" w:rsidRDefault="00743CB2" w:rsidP="00743CB2">
      <w:pPr>
        <w:pStyle w:val="WorksheetNormal"/>
        <w:rPr>
          <w:lang w:val="fr-CA"/>
        </w:rPr>
      </w:pPr>
      <w:r w:rsidRPr="003A36C6">
        <w:rPr>
          <w:rFonts w:ascii="Open Sans" w:hAnsi="Open Sans"/>
          <w:lang w:val="fr-CA"/>
        </w:rPr>
        <w:t>Neke od uobičajenih grešaka su:</w:t>
      </w:r>
    </w:p>
    <w:p w:rsidR="00743CB2" w:rsidRPr="003A36C6" w:rsidRDefault="00743CB2" w:rsidP="00CB0BBD">
      <w:pPr>
        <w:pStyle w:val="WorksheetNormal"/>
        <w:numPr>
          <w:ilvl w:val="0"/>
          <w:numId w:val="53"/>
        </w:numPr>
        <w:spacing w:after="0"/>
        <w:rPr>
          <w:lang w:val="fr-CA"/>
        </w:rPr>
      </w:pPr>
      <w:r w:rsidRPr="003A36C6">
        <w:rPr>
          <w:rFonts w:ascii="Open Sans" w:hAnsi="Open Sans"/>
          <w:lang w:val="fr-CA"/>
        </w:rPr>
        <w:t>neka cifra je promjenila svoju vrijednost;</w:t>
      </w:r>
    </w:p>
    <w:p w:rsidR="00743CB2" w:rsidRPr="003A36C6" w:rsidRDefault="00743CB2" w:rsidP="00CB0BBD">
      <w:pPr>
        <w:pStyle w:val="WorksheetNormal"/>
        <w:numPr>
          <w:ilvl w:val="0"/>
          <w:numId w:val="53"/>
        </w:numPr>
        <w:spacing w:after="0"/>
        <w:rPr>
          <w:lang w:val="fr-CA"/>
        </w:rPr>
      </w:pPr>
      <w:r w:rsidRPr="003A36C6">
        <w:rPr>
          <w:rFonts w:ascii="Open Sans" w:hAnsi="Open Sans"/>
          <w:lang w:val="fr-CA"/>
        </w:rPr>
        <w:t>dvije susjedne cifre su izmjenile svoja mjesta;</w:t>
      </w:r>
    </w:p>
    <w:p w:rsidR="00743CB2" w:rsidRPr="003A36C6" w:rsidRDefault="00743CB2" w:rsidP="00CB0BBD">
      <w:pPr>
        <w:pStyle w:val="WorksheetNormal"/>
        <w:numPr>
          <w:ilvl w:val="0"/>
          <w:numId w:val="53"/>
        </w:numPr>
        <w:spacing w:after="0"/>
        <w:rPr>
          <w:lang w:val="fr-CA"/>
        </w:rPr>
      </w:pPr>
      <w:r w:rsidRPr="003A36C6">
        <w:rPr>
          <w:rFonts w:ascii="Open Sans" w:hAnsi="Open Sans"/>
          <w:lang w:val="fr-CA"/>
        </w:rPr>
        <w:t>jedna cifra je ubačena negdje u sredinu broja; i</w:t>
      </w:r>
    </w:p>
    <w:p w:rsidR="00743CB2" w:rsidRPr="003A36C6" w:rsidRDefault="00743CB2" w:rsidP="00CB0BBD">
      <w:pPr>
        <w:pStyle w:val="WorksheetNormal"/>
        <w:numPr>
          <w:ilvl w:val="0"/>
          <w:numId w:val="53"/>
        </w:numPr>
        <w:rPr>
          <w:lang w:val="fr-CA"/>
        </w:rPr>
      </w:pPr>
      <w:r w:rsidRPr="003A36C6">
        <w:rPr>
          <w:rFonts w:ascii="Open Sans" w:hAnsi="Open Sans"/>
          <w:lang w:val="fr-CA"/>
        </w:rPr>
        <w:t>jedna cifra je izbačena (greškom) iz broja</w:t>
      </w:r>
    </w:p>
    <w:p w:rsidR="00CF14BE" w:rsidRDefault="00743CB2" w:rsidP="00743CB2">
      <w:pPr>
        <w:pStyle w:val="WorksheetNormal"/>
        <w:rPr>
          <w:rFonts w:ascii="Open Sans" w:hAnsi="Open Sans"/>
        </w:rPr>
      </w:pPr>
      <w:r w:rsidRPr="003A36C6">
        <w:rPr>
          <w:rFonts w:ascii="Open Sans" w:hAnsi="Open Sans"/>
          <w:lang w:val="fr-CA"/>
        </w:rPr>
        <w:t xml:space="preserve">Da li možete pronaći jednu knjigu koja ima slovo X na mjestu cifre provjera (cifra provjera je jednaka 10)? </w:t>
      </w:r>
      <w:r>
        <w:rPr>
          <w:rFonts w:ascii="Open Sans" w:hAnsi="Open Sans"/>
        </w:rPr>
        <w:t>To ne bi trebalo biti preteško jer jedna od 11 knjiga bi trebala imati slovo X u svom ISBN-u.</w:t>
      </w:r>
    </w:p>
    <w:p w:rsidR="00B70ED5" w:rsidRPr="00673612" w:rsidRDefault="00B70ED5" w:rsidP="00B70ED5">
      <w:pPr>
        <w:pStyle w:val="WorksheetNormal"/>
        <w:rPr>
          <w:rFonts w:ascii="Open Sans" w:hAnsi="Open Sans"/>
        </w:rPr>
        <w:sectPr w:rsidR="00B70ED5" w:rsidRPr="00673612">
          <w:footerReference w:type="even" r:id="rId80"/>
          <w:footerReference w:type="default" r:id="rId81"/>
          <w:pgSz w:w="11906" w:h="16838"/>
          <w:pgMar w:top="1418" w:right="1701" w:bottom="1985" w:left="1701" w:header="709" w:footer="1134" w:gutter="0"/>
          <w:cols w:space="708"/>
          <w:docGrid w:linePitch="360"/>
        </w:sectPr>
      </w:pPr>
      <w:r>
        <w:rPr>
          <w:rFonts w:ascii="Open Sans" w:hAnsi="Open Sans"/>
        </w:rPr>
        <w:t>Koji tip grešaka se može dogoditi i koje bi prošle neopaženo? Možete li promjeniti samo jednu cifru ali još uvijek imati tačnu cifru provjere?Šta se događa ukoliko dvije cifre zamjene mjesta (uobičajena greška prilikom kucanja)?</w:t>
      </w:r>
    </w:p>
    <w:p w:rsidR="00B70ED5" w:rsidRPr="003A36C6" w:rsidRDefault="00B70ED5" w:rsidP="00B70ED5">
      <w:pPr>
        <w:pStyle w:val="HiddenfromContents"/>
        <w:rPr>
          <w:lang w:val="fr-CA"/>
        </w:rPr>
      </w:pPr>
      <w:r w:rsidRPr="003A36C6">
        <w:rPr>
          <w:rFonts w:ascii="Open Sans" w:hAnsi="Open Sans"/>
          <w:lang w:val="fr-CA"/>
        </w:rPr>
        <w:lastRenderedPageBreak/>
        <w:t>Zašto je ovo sve važno?</w:t>
      </w:r>
    </w:p>
    <w:p w:rsidR="00B70ED5" w:rsidRPr="003A36C6" w:rsidRDefault="00B70ED5" w:rsidP="00B70ED5">
      <w:pPr>
        <w:rPr>
          <w:lang w:val="fr-CA"/>
        </w:rPr>
      </w:pPr>
      <w:r w:rsidRPr="003A36C6">
        <w:rPr>
          <w:rFonts w:ascii="Open Sans" w:hAnsi="Open Sans"/>
          <w:lang w:val="fr-CA"/>
        </w:rPr>
        <w:t>Zamislite da posjedujete 10 KM gotovine na vašem bankovnom računu. Službenik kuca sumu na vašem računu i šalje je u centralni računar. Sada pretpostavimo da se dogodila neka nezgoda na komunikacionoj liniji i kod za 10 KM se promjenio u kod za 1000 KM. Nema problema za vas ako ste mušterija banke ali je sigurno problem za banku!</w:t>
      </w:r>
    </w:p>
    <w:p w:rsidR="00B70ED5" w:rsidRPr="003A36C6" w:rsidRDefault="00B70ED5" w:rsidP="00B70ED5">
      <w:pPr>
        <w:rPr>
          <w:lang w:val="fr-CA"/>
        </w:rPr>
      </w:pPr>
      <w:r w:rsidRPr="003A36C6">
        <w:rPr>
          <w:rFonts w:ascii="Open Sans" w:hAnsi="Open Sans"/>
          <w:lang w:val="fr-CA"/>
        </w:rPr>
        <w:t>Važno je prepoznati greške koje se mogu dogoditi prilikom prenosa podataka. Prema tome računar koji preuzima podatke mora provjeriti da podaci koji dolaze nisu korumpirani na neki način zbog recimo elektronske interferencije na mreži. Ponekad je moguće ponovo poslati orginalne podatke kada se detektuje neka greška prilikom prenosa ali postoje situacije kada to nije moguće, na primjer kada je disk korumpiran zbog izloženosti magnetnom ili elektro zračenju, kada je pretrpio štetu zbog pregrijavanja ili jednostavno fizičkog oštećenja. Ukoliko su podaci dobiveni sa neke sonde iz dubokog okeana ili iz svemira bilo bi prilično neugodno čekati ponovo slanja kada se primjeti greška u podacima! (Potrebno je upravo pola sata da dobijemo radio signal sa Jupitera kada se on nalazi u svojoj najbližoj tački planeti Zemlja!)</w:t>
      </w:r>
    </w:p>
    <w:p w:rsidR="00B70ED5" w:rsidRPr="003A36C6" w:rsidRDefault="00B70ED5" w:rsidP="00B70ED5">
      <w:pPr>
        <w:rPr>
          <w:lang w:val="fr-CA"/>
        </w:rPr>
      </w:pPr>
      <w:r w:rsidRPr="003A36C6">
        <w:rPr>
          <w:rFonts w:ascii="Open Sans" w:hAnsi="Open Sans"/>
          <w:lang w:val="fr-CA"/>
        </w:rPr>
        <w:t>Potrebno je da smo u stanju prepoznati kada su podaci korumpirani (otkrivanje greške, eng. error detection) kao i da smo u stanju ispraviti grešku i dobiti orginalne podatke (otkrivanje greške, eng. error correction).</w:t>
      </w:r>
    </w:p>
    <w:p w:rsidR="00B70ED5" w:rsidRPr="003A36C6" w:rsidRDefault="00B70ED5" w:rsidP="00B70ED5">
      <w:pPr>
        <w:rPr>
          <w:lang w:val="fr-CA"/>
        </w:rPr>
      </w:pPr>
      <w:r w:rsidRPr="003A36C6">
        <w:rPr>
          <w:rFonts w:ascii="Open Sans" w:hAnsi="Open Sans"/>
          <w:lang w:val="fr-CA"/>
        </w:rPr>
        <w:t>Potpuno ista tehnika koju smo koristili u igri “okretanje karata” se koristi i u računarima. Stavljajući bitove u zamišljene redove i kolone, i dodajući bit parnosti u svaki red i u svaku kolonu, moguće je ne samo otkriti da li je došlo do neke greške već i odrediti gdje se ta greška dogodila. Promjenjeni bit, onaj koji pravi problem, se može vratiti na svoju orginalnu vrijednost tako da možemo reći da smo uradili i ispravljanje greške.</w:t>
      </w:r>
    </w:p>
    <w:p w:rsidR="00B70ED5" w:rsidRPr="003A36C6" w:rsidRDefault="00B70ED5" w:rsidP="00B70ED5">
      <w:pPr>
        <w:rPr>
          <w:lang w:val="fr-CA"/>
        </w:rPr>
      </w:pPr>
      <w:r>
        <w:rPr>
          <w:noProof/>
          <w:lang w:val="en-US"/>
        </w:rPr>
        <w:drawing>
          <wp:anchor distT="0" distB="0" distL="114300" distR="114300" simplePos="0" relativeHeight="251703296" behindDoc="0" locked="0" layoutInCell="1" allowOverlap="1" wp14:anchorId="0634BE80" wp14:editId="307CE308">
            <wp:simplePos x="0" y="0"/>
            <wp:positionH relativeFrom="column">
              <wp:posOffset>3980815</wp:posOffset>
            </wp:positionH>
            <wp:positionV relativeFrom="paragraph">
              <wp:posOffset>74295</wp:posOffset>
            </wp:positionV>
            <wp:extent cx="1711325" cy="2546985"/>
            <wp:effectExtent l="0" t="0" r="0" b="0"/>
            <wp:wrapTight wrapText="bothSides">
              <wp:wrapPolygon edited="0">
                <wp:start x="-34" y="0"/>
                <wp:lineTo x="-34" y="21048"/>
                <wp:lineTo x="20970" y="21048"/>
                <wp:lineTo x="20970" y="0"/>
                <wp:lineTo x="-34" y="0"/>
              </wp:wrapPolygon>
            </wp:wrapTight>
            <wp:docPr id="544" name="Picture 59" descr="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9" descr="parity"/>
                    <pic:cNvPicPr>
                      <a:picLocks noChangeAspect="1" noChangeArrowheads="1"/>
                    </pic:cNvPicPr>
                  </pic:nvPicPr>
                  <pic:blipFill>
                    <a:blip r:embed="rId82"/>
                    <a:stretch>
                      <a:fillRect/>
                    </a:stretch>
                  </pic:blipFill>
                  <pic:spPr bwMode="auto">
                    <a:xfrm>
                      <a:off x="0" y="0"/>
                      <a:ext cx="1711325" cy="2546985"/>
                    </a:xfrm>
                    <a:prstGeom prst="rect">
                      <a:avLst/>
                    </a:prstGeom>
                  </pic:spPr>
                </pic:pic>
              </a:graphicData>
            </a:graphic>
          </wp:anchor>
        </w:drawing>
      </w:r>
      <w:r w:rsidRPr="003A36C6">
        <w:rPr>
          <w:rFonts w:ascii="Open Sans" w:hAnsi="Open Sans"/>
          <w:lang w:val="fr-CA"/>
        </w:rPr>
        <w:t xml:space="preserve">Naravno da računari često koriste složenije sisteme za provjeru grešaka koji su u mogućnosti otkriti i ispraviti više grešaka u isto vrijeme. </w:t>
      </w:r>
      <w:r>
        <w:rPr>
          <w:rFonts w:ascii="Open Sans" w:hAnsi="Open Sans"/>
        </w:rPr>
        <w:t xml:space="preserve">Of course computers often use more complex error control systems that are able to detect and correct multiple errors. Na primjer, tvrdi disk u računaru veliki dio svog memorijskog prostora rezerviše za ispravljanje grešaka tako da će raditi prilično sigurno i tačno čak i ako neki dijelovi diska budu potpuno uništeni. </w:t>
      </w:r>
      <w:r w:rsidRPr="003A36C6">
        <w:rPr>
          <w:rFonts w:ascii="Open Sans" w:hAnsi="Open Sans"/>
          <w:lang w:val="fr-CA"/>
        </w:rPr>
        <w:t>Sistem koji se koristi da bi se ovo postiglo je u uskoj vezi sa schemom parnosti koju smo upravo vidjeli.</w:t>
      </w:r>
    </w:p>
    <w:p w:rsidR="00B70ED5" w:rsidRPr="003A36C6" w:rsidRDefault="00B70ED5" w:rsidP="00B70ED5">
      <w:pPr>
        <w:rPr>
          <w:lang w:val="fr-CA"/>
        </w:rPr>
      </w:pPr>
      <w:r w:rsidRPr="003A36C6">
        <w:rPr>
          <w:rFonts w:ascii="Open Sans" w:hAnsi="Open Sans"/>
          <w:lang w:val="fr-CA"/>
        </w:rPr>
        <w:t>I da završimo sa jednom šalom kako bi više cijenili aktivnost koju smo uradili</w:t>
      </w:r>
      <w:r>
        <w:rPr>
          <w:rFonts w:ascii="Open Sans" w:hAnsi="Open Sans"/>
          <w:lang w:val="fr-CA"/>
        </w:rPr>
        <w:t xml:space="preserve"> (šalu ćemo ostaviti na engleskom)</w:t>
      </w:r>
      <w:r w:rsidRPr="003A36C6">
        <w:rPr>
          <w:rFonts w:ascii="Open Sans" w:hAnsi="Open Sans"/>
          <w:lang w:val="fr-CA"/>
        </w:rPr>
        <w:t>:</w:t>
      </w:r>
    </w:p>
    <w:p w:rsidR="00B70ED5" w:rsidRDefault="00B70ED5" w:rsidP="00B70ED5">
      <w:pPr>
        <w:rPr>
          <w:rFonts w:ascii="Open Sans" w:hAnsi="Open Sans"/>
        </w:rPr>
      </w:pPr>
      <w:r>
        <w:rPr>
          <w:rFonts w:ascii="Open Sans" w:hAnsi="Open Sans"/>
          <w:b/>
        </w:rPr>
        <w:t xml:space="preserve">Q: </w:t>
      </w:r>
      <w:r>
        <w:rPr>
          <w:rFonts w:ascii="Open Sans" w:hAnsi="Open Sans"/>
        </w:rPr>
        <w:t>What do you call this:  “Pieces of nine, pieces of nine”?</w:t>
      </w:r>
    </w:p>
    <w:p w:rsidR="00B70ED5" w:rsidRDefault="00B70ED5" w:rsidP="00B70ED5">
      <w:pPr>
        <w:rPr>
          <w:rFonts w:ascii="Open Sans" w:hAnsi="Open Sans"/>
        </w:rPr>
      </w:pPr>
      <w:r>
        <w:rPr>
          <w:rFonts w:ascii="Open Sans" w:hAnsi="Open Sans"/>
          <w:b/>
        </w:rPr>
        <w:t>A:</w:t>
      </w:r>
      <w:r>
        <w:rPr>
          <w:rFonts w:ascii="Open Sans" w:hAnsi="Open Sans"/>
        </w:rPr>
        <w:t xml:space="preserve"> A parroty error.</w:t>
      </w:r>
    </w:p>
    <w:p w:rsidR="00B70ED5" w:rsidRDefault="00B70ED5" w:rsidP="00B70ED5">
      <w:pPr>
        <w:ind w:left="0"/>
        <w:rPr>
          <w:rFonts w:ascii="Open Sans" w:hAnsi="Open Sans"/>
        </w:rPr>
      </w:pPr>
    </w:p>
    <w:p w:rsidR="00B70ED5" w:rsidRDefault="00B70ED5" w:rsidP="00B70ED5">
      <w:pPr>
        <w:pStyle w:val="HiddenfromContents"/>
        <w:ind w:left="567" w:firstLine="0"/>
      </w:pPr>
      <w:r>
        <w:rPr>
          <w:rFonts w:ascii="Open Sans" w:hAnsi="Open Sans"/>
        </w:rPr>
        <w:lastRenderedPageBreak/>
        <w:t>Rješenja i pomoć</w:t>
      </w:r>
    </w:p>
    <w:p w:rsidR="00F059CD" w:rsidRPr="00673612" w:rsidRDefault="00B70ED5" w:rsidP="00B70ED5">
      <w:pPr>
        <w:rPr>
          <w:rFonts w:ascii="Open Sans" w:hAnsi="Open Sans"/>
        </w:rPr>
      </w:pPr>
      <w:r>
        <w:rPr>
          <w:rFonts w:ascii="Open Sans" w:hAnsi="Open Sans"/>
        </w:rPr>
        <w:t>Greške koje se ne bi otkrile sa ISBN-10 cifrom provjere su one gdje se jedna cifra smanji a druga se poveća i ove se promjene pokušavaju poništiti. Tada dobivena suma može ostati ista. Ipak, zbog načina na koji se cijeli izračun radi, malo je vjerovatno da će se to dogoditi. U nekim drugim sistemima (na primjer ISBN-13) postoje neki drugi tipovi grešaka koji se ne moraju otkriti, na primjer ona kada se tri uzastopne  cifre okrenu, ali se najveći broj uobičajenih grešaka (pogrešno kucanje jedne cifre, ili izmjena dvije susjedne cifre) lagano otkrije.</w:t>
      </w:r>
    </w:p>
    <w:p w:rsidR="00F059CD" w:rsidRPr="00F059CD" w:rsidRDefault="00F059CD" w:rsidP="00F059CD">
      <w:pPr>
        <w:spacing w:after="0"/>
        <w:ind w:left="0"/>
        <w:rPr>
          <w:rFonts w:ascii="Open Sans" w:hAnsi="Open Sans" w:cs="Arial"/>
          <w:b/>
          <w:bCs/>
          <w:iCs/>
          <w:sz w:val="48"/>
          <w:szCs w:val="28"/>
        </w:rPr>
      </w:pPr>
      <w:r>
        <w:rPr>
          <w:rFonts w:ascii="Open Sans" w:hAnsi="Open Sans"/>
        </w:rPr>
        <w:br w:type="page"/>
      </w:r>
    </w:p>
    <w:p w:rsidR="00B70ED5" w:rsidRDefault="00B70ED5" w:rsidP="00B70ED5">
      <w:pPr>
        <w:pStyle w:val="HiddenfromContents"/>
      </w:pPr>
      <w:r>
        <w:rPr>
          <w:rFonts w:ascii="Open Sans" w:hAnsi="Open Sans"/>
        </w:rPr>
        <w:lastRenderedPageBreak/>
        <w:t>Aktivnost 5</w:t>
      </w:r>
    </w:p>
    <w:p w:rsidR="00B70ED5" w:rsidRDefault="00B70ED5" w:rsidP="00B70ED5">
      <w:pPr>
        <w:pStyle w:val="ActivityName"/>
      </w:pPr>
      <w:r>
        <w:rPr>
          <w:rFonts w:ascii="Open Sans" w:hAnsi="Open Sans"/>
        </w:rPr>
        <w:t>Dvadeset Pogađanja</w:t>
      </w:r>
      <w:bookmarkStart w:id="39" w:name="_Toc280342976"/>
      <w:r>
        <w:rPr>
          <w:rFonts w:ascii="Open Sans" w:hAnsi="Open Sans"/>
        </w:rPr>
        <w:t>—</w:t>
      </w:r>
      <w:bookmarkEnd w:id="39"/>
      <w:r>
        <w:rPr>
          <w:rFonts w:ascii="Open Sans" w:hAnsi="Open Sans"/>
        </w:rPr>
        <w:t xml:space="preserve">Teorija </w:t>
      </w:r>
      <w:r>
        <w:rPr>
          <w:rFonts w:ascii="Open Sans" w:hAnsi="Open Sans"/>
          <w:i/>
        </w:rPr>
        <w:t>Informacija</w:t>
      </w:r>
    </w:p>
    <w:p w:rsidR="00B70ED5" w:rsidRDefault="00B70ED5" w:rsidP="00B70ED5">
      <w:pPr>
        <w:pStyle w:val="Heading6"/>
      </w:pPr>
      <w:r>
        <w:rPr>
          <w:rFonts w:ascii="Open Sans" w:hAnsi="Open Sans"/>
        </w:rPr>
        <w:t>Sažetak</w:t>
      </w:r>
    </w:p>
    <w:p w:rsidR="00B70ED5" w:rsidRDefault="00B70ED5" w:rsidP="00B70ED5">
      <w:r>
        <w:rPr>
          <w:rFonts w:ascii="Open Sans" w:hAnsi="Open Sans"/>
        </w:rPr>
        <w:t>Koliko informacija ima u jednoj knjizi od 1000 stranica? Da li ima više informacija u telefonskom imeniku od 1000 stranica, ili u jednom paketu od 1000 praznih bijelih listova, ili možda u Tolkien-ovom romanu Gospodar prstenova? Ako bi mogli izmjeriti i uporediti ove informacije onda bi mogli procijeniti koliko nam je prostora potrebno da bi ih čuvali. Na primjer, da li ste još uvijek u stanju da pročitate sljedeću rečenicu?</w:t>
      </w:r>
    </w:p>
    <w:p w:rsidR="00B70ED5" w:rsidRDefault="00B70ED5" w:rsidP="00B70ED5">
      <w:pPr>
        <w:ind w:left="1080"/>
      </w:pPr>
      <w:r>
        <w:rPr>
          <w:rFonts w:ascii="Open Sans" w:hAnsi="Open Sans"/>
        </w:rPr>
        <w:t>Jdn rcnc gdj ndstj smglsnc.</w:t>
      </w:r>
    </w:p>
    <w:p w:rsidR="00B70ED5" w:rsidRDefault="00B70ED5" w:rsidP="00B70ED5">
      <w:r>
        <w:rPr>
          <w:rFonts w:ascii="Open Sans" w:hAnsi="Open Sans"/>
        </w:rPr>
        <w:t>Vjerovatno možete dokučiti značenje rečenici jer nema mnogo ‘informacija’ u samim samoglasnicima. Ova aktivnost nam daje kratak uvod u način mjerenja sadržaja informacija.</w:t>
      </w:r>
    </w:p>
    <w:p w:rsidR="00B70ED5" w:rsidRDefault="00B70ED5" w:rsidP="00B70ED5">
      <w:pPr>
        <w:pStyle w:val="Heading6"/>
      </w:pPr>
      <w:r>
        <w:rPr>
          <w:rFonts w:ascii="Open Sans" w:hAnsi="Open Sans"/>
        </w:rPr>
        <w:t>Veze sa Curriculum-om</w:t>
      </w:r>
    </w:p>
    <w:p w:rsidR="00B70ED5" w:rsidRDefault="00B70ED5" w:rsidP="00CB0BBD">
      <w:pPr>
        <w:pStyle w:val="Bulleted"/>
        <w:numPr>
          <w:ilvl w:val="0"/>
          <w:numId w:val="49"/>
        </w:numPr>
      </w:pPr>
      <w:r>
        <w:rPr>
          <w:rFonts w:ascii="Open Sans" w:hAnsi="Open Sans"/>
        </w:rPr>
        <w:t xml:space="preserve">Matematika: Broj – Istraživanje brojeva: veći od, manji od, domen. </w:t>
      </w:r>
    </w:p>
    <w:p w:rsidR="00B70ED5" w:rsidRDefault="00B70ED5" w:rsidP="00CB0BBD">
      <w:pPr>
        <w:pStyle w:val="Bulleted"/>
        <w:numPr>
          <w:ilvl w:val="0"/>
          <w:numId w:val="49"/>
        </w:numPr>
      </w:pPr>
      <w:r>
        <w:rPr>
          <w:rFonts w:ascii="Open Sans" w:hAnsi="Open Sans"/>
        </w:rPr>
        <w:t>Matematika: Algebra – Uzorci i nizovi</w:t>
      </w:r>
    </w:p>
    <w:p w:rsidR="00B70ED5" w:rsidRDefault="00B70ED5" w:rsidP="00CB0BBD">
      <w:pPr>
        <w:pStyle w:val="Bulleted"/>
        <w:numPr>
          <w:ilvl w:val="0"/>
          <w:numId w:val="49"/>
        </w:numPr>
      </w:pPr>
      <w:r>
        <w:rPr>
          <w:rFonts w:ascii="Open Sans" w:hAnsi="Open Sans"/>
        </w:rPr>
        <w:t>BHS jezik: pisanje, prepoznavanje elemenata jednog teksta</w:t>
      </w:r>
    </w:p>
    <w:p w:rsidR="00B70ED5" w:rsidRDefault="00B70ED5" w:rsidP="00B70ED5">
      <w:pPr>
        <w:pStyle w:val="Heading6"/>
      </w:pPr>
      <w:r>
        <w:rPr>
          <w:rFonts w:ascii="Open Sans" w:hAnsi="Open Sans"/>
        </w:rPr>
        <w:t>Vještine</w:t>
      </w:r>
    </w:p>
    <w:p w:rsidR="00B70ED5" w:rsidRDefault="00B70ED5" w:rsidP="00CB0BBD">
      <w:pPr>
        <w:pStyle w:val="Bulleted"/>
        <w:numPr>
          <w:ilvl w:val="0"/>
          <w:numId w:val="49"/>
        </w:numPr>
      </w:pPr>
      <w:r>
        <w:rPr>
          <w:rFonts w:ascii="Open Sans" w:hAnsi="Open Sans"/>
        </w:rPr>
        <w:t>Poređenje brojeva i rad sa domenima (intervalima) brojeva</w:t>
      </w:r>
    </w:p>
    <w:p w:rsidR="00B70ED5" w:rsidRDefault="00B70ED5" w:rsidP="00CB0BBD">
      <w:pPr>
        <w:pStyle w:val="Bulleted"/>
        <w:numPr>
          <w:ilvl w:val="0"/>
          <w:numId w:val="49"/>
        </w:numPr>
      </w:pPr>
      <w:r>
        <w:rPr>
          <w:rFonts w:ascii="Open Sans" w:hAnsi="Open Sans"/>
        </w:rPr>
        <w:t>Zaključivanje dedukcijom</w:t>
      </w:r>
    </w:p>
    <w:p w:rsidR="00B70ED5" w:rsidRDefault="00B70ED5" w:rsidP="00CB0BBD">
      <w:pPr>
        <w:pStyle w:val="Bulleted"/>
        <w:numPr>
          <w:ilvl w:val="0"/>
          <w:numId w:val="49"/>
        </w:numPr>
      </w:pPr>
      <w:r>
        <w:rPr>
          <w:rFonts w:ascii="Open Sans" w:hAnsi="Open Sans"/>
        </w:rPr>
        <w:t>Postavljanje pitanje</w:t>
      </w:r>
    </w:p>
    <w:p w:rsidR="00B70ED5" w:rsidRDefault="00B70ED5" w:rsidP="00B70ED5">
      <w:pPr>
        <w:pStyle w:val="Heading6"/>
      </w:pPr>
      <w:r>
        <w:rPr>
          <w:rFonts w:ascii="Open Sans" w:hAnsi="Open Sans"/>
        </w:rPr>
        <w:t>Dobna/starosna grupa</w:t>
      </w:r>
    </w:p>
    <w:p w:rsidR="00B70ED5" w:rsidRDefault="00B70ED5" w:rsidP="00CB0BBD">
      <w:pPr>
        <w:pStyle w:val="Bulleted"/>
        <w:numPr>
          <w:ilvl w:val="0"/>
          <w:numId w:val="49"/>
        </w:numPr>
      </w:pPr>
      <w:r>
        <w:rPr>
          <w:rFonts w:ascii="Open Sans" w:hAnsi="Open Sans"/>
        </w:rPr>
        <w:t>10 godina i više</w:t>
      </w:r>
    </w:p>
    <w:p w:rsidR="00B70ED5" w:rsidRDefault="00B70ED5" w:rsidP="00B70ED5">
      <w:pPr>
        <w:pStyle w:val="Heading6"/>
      </w:pPr>
      <w:r>
        <w:rPr>
          <w:rFonts w:ascii="Open Sans" w:hAnsi="Open Sans"/>
        </w:rPr>
        <w:t>Materijal</w:t>
      </w:r>
    </w:p>
    <w:p w:rsidR="00B70ED5" w:rsidRDefault="00B70ED5" w:rsidP="00CB0BBD">
      <w:pPr>
        <w:pStyle w:val="Bulleted"/>
        <w:numPr>
          <w:ilvl w:val="0"/>
          <w:numId w:val="49"/>
        </w:numPr>
        <w:spacing w:after="60"/>
        <w:ind w:left="925" w:hanging="386"/>
      </w:pPr>
      <w:r>
        <w:rPr>
          <w:rFonts w:ascii="Open Sans" w:hAnsi="Open Sans"/>
        </w:rPr>
        <w:t>Nije potreban nikakav materijal za prvu aktivnost</w:t>
      </w:r>
    </w:p>
    <w:p w:rsidR="00B70ED5" w:rsidRDefault="00B70ED5" w:rsidP="00B70ED5">
      <w:pPr>
        <w:pStyle w:val="BodyTextIndent"/>
        <w:spacing w:after="0"/>
      </w:pPr>
      <w:r>
        <w:rPr>
          <w:rFonts w:ascii="Open Sans" w:hAnsi="Open Sans"/>
        </w:rPr>
        <w:t>Ima jedna dodatna aktivnost za koju će učenici trebati :</w:t>
      </w:r>
    </w:p>
    <w:p w:rsidR="00CF14BE" w:rsidRPr="00673612" w:rsidRDefault="00B70ED5" w:rsidP="00B70ED5">
      <w:pPr>
        <w:rPr>
          <w:rFonts w:ascii="Open Sans" w:hAnsi="Open Sans"/>
          <w:b/>
          <w:i/>
          <w:snapToGrid w:val="0"/>
          <w:sz w:val="36"/>
        </w:rPr>
        <w:sectPr w:rsidR="00CF14BE" w:rsidRPr="00673612">
          <w:pgSz w:w="11906" w:h="16838"/>
          <w:pgMar w:top="1418" w:right="1701" w:bottom="1985" w:left="1701" w:header="709" w:footer="1134" w:gutter="0"/>
          <w:cols w:space="708"/>
          <w:docGrid w:linePitch="360"/>
        </w:sectPr>
      </w:pPr>
      <w:r>
        <w:rPr>
          <w:rFonts w:ascii="Open Sans" w:hAnsi="Open Sans"/>
        </w:rPr>
        <w:t xml:space="preserve">List za aktivnost: stabla odlučivanja (strana </w:t>
      </w:r>
      <w:r>
        <w:rPr>
          <w:rFonts w:ascii="Open Sans" w:hAnsi="Open Sans"/>
        </w:rPr>
        <w:fldChar w:fldCharType="begin"/>
      </w:r>
      <w:r>
        <w:instrText>PAGEREF Worksheet_DecTrees \h</w:instrText>
      </w:r>
      <w:r>
        <w:rPr>
          <w:rFonts w:ascii="Open Sans" w:hAnsi="Open Sans"/>
        </w:rPr>
      </w:r>
      <w:r>
        <w:fldChar w:fldCharType="separate"/>
      </w:r>
      <w:r w:rsidR="00434D44">
        <w:rPr>
          <w:noProof/>
        </w:rPr>
        <w:t>44</w:t>
      </w:r>
      <w:r>
        <w:fldChar w:fldCharType="end"/>
      </w:r>
      <w:r>
        <w:t>)</w:t>
      </w:r>
    </w:p>
    <w:p w:rsidR="0004130E" w:rsidRDefault="0004130E" w:rsidP="0004130E">
      <w:pPr>
        <w:pStyle w:val="HiddenfromContents"/>
      </w:pPr>
      <w:r>
        <w:rPr>
          <w:rFonts w:ascii="Open Sans" w:hAnsi="Open Sans"/>
        </w:rPr>
        <w:lastRenderedPageBreak/>
        <w:t>Dvadeset pogađanja</w:t>
      </w:r>
    </w:p>
    <w:p w:rsidR="0004130E" w:rsidRDefault="0004130E" w:rsidP="0004130E">
      <w:pPr>
        <w:pStyle w:val="Heading6"/>
      </w:pPr>
      <w:r>
        <w:rPr>
          <w:rFonts w:ascii="Open Sans" w:hAnsi="Open Sans"/>
        </w:rPr>
        <w:t>Diskusija</w:t>
      </w:r>
    </w:p>
    <w:p w:rsidR="0004130E" w:rsidRPr="003A36C6" w:rsidRDefault="0004130E" w:rsidP="00CB0BBD">
      <w:pPr>
        <w:pStyle w:val="NumberedNormal"/>
        <w:numPr>
          <w:ilvl w:val="0"/>
          <w:numId w:val="3"/>
        </w:numPr>
        <w:rPr>
          <w:lang w:val="fr-CA"/>
        </w:rPr>
      </w:pPr>
      <w:r w:rsidRPr="003A36C6">
        <w:rPr>
          <w:rFonts w:ascii="Open Sans" w:hAnsi="Open Sans"/>
          <w:lang w:val="fr-CA"/>
        </w:rPr>
        <w:t>Diskutujte sa učenicima o tome šta oni misle da je informacija.</w:t>
      </w:r>
    </w:p>
    <w:p w:rsidR="0004130E" w:rsidRDefault="0004130E" w:rsidP="00CB0BBD">
      <w:pPr>
        <w:pStyle w:val="NumberedNormal"/>
        <w:numPr>
          <w:ilvl w:val="0"/>
          <w:numId w:val="3"/>
        </w:numPr>
      </w:pPr>
      <w:r w:rsidRPr="003A36C6">
        <w:rPr>
          <w:rFonts w:ascii="Open Sans" w:hAnsi="Open Sans"/>
          <w:lang w:val="fr-CA"/>
        </w:rPr>
        <w:t xml:space="preserve">Kako bi mogli izmjeriti količinu informacija koje postoje u jednoj knjizi? Da li je važniji broj riječi ili broj stranica teksta? Da li jedna knjiga može imati više informacije nego neka druga knjiga? </w:t>
      </w:r>
      <w:r>
        <w:rPr>
          <w:rFonts w:ascii="Open Sans" w:hAnsi="Open Sans"/>
        </w:rPr>
        <w:t>Šta ako je to neka jako dosadna knjiga, ili, s druge stane, jedna vrlo interesantna knjiga? Da li će knjiga od 400 stranica koja sadrži samo rečenicu “bla, bla, bla” imati više ili manje informacija nego, na primjer, jedan telefonski imenik?</w:t>
      </w:r>
    </w:p>
    <w:p w:rsidR="0004130E" w:rsidRDefault="0004130E" w:rsidP="00CB0BBD">
      <w:pPr>
        <w:pStyle w:val="NumberedNormal"/>
        <w:numPr>
          <w:ilvl w:val="0"/>
          <w:numId w:val="3"/>
        </w:numPr>
      </w:pPr>
      <w:r>
        <w:rPr>
          <w:rFonts w:ascii="Open Sans" w:hAnsi="Open Sans"/>
        </w:rPr>
        <w:t>Objasnite da naučnik informatičar mjeri količinu informacija prema tome kako je poruka (ili knjiga!) iznenađujuća. Reći vam nešto što već znate—na primjer, kada vam prijatelj koji svaki dan ide pješke u školu kaže “Danas sam došao pješke u školu”—onda vam to ne daje nikakvu informaciju jer vas ne iznenađuje. Ako vam sada taj prijatelj kaže, “Danas sam se dovezao helikopterom u školu,” onda je to vrlo iznenađujuće, i prema tome vam daje mnogo informacija.</w:t>
      </w:r>
    </w:p>
    <w:p w:rsidR="0004130E" w:rsidRDefault="0004130E" w:rsidP="00CB0BBD">
      <w:pPr>
        <w:pStyle w:val="NumberedNormal"/>
        <w:numPr>
          <w:ilvl w:val="0"/>
          <w:numId w:val="3"/>
        </w:numPr>
      </w:pPr>
      <w:r>
        <w:rPr>
          <w:rFonts w:ascii="Open Sans" w:hAnsi="Open Sans"/>
        </w:rPr>
        <w:t>Na koji način se može izmjeriti iznenađenje u jednoj poruci?</w:t>
      </w:r>
    </w:p>
    <w:p w:rsidR="0004130E" w:rsidRDefault="0004130E" w:rsidP="00CB0BBD">
      <w:pPr>
        <w:pStyle w:val="NumberedNormal"/>
        <w:numPr>
          <w:ilvl w:val="0"/>
          <w:numId w:val="3"/>
        </w:numPr>
      </w:pPr>
      <w:r>
        <w:rPr>
          <w:rFonts w:ascii="Open Sans" w:hAnsi="Open Sans"/>
        </w:rPr>
        <w:t>Jedan od načina bi bio da provjerimo koliko je teško pogoditi tu informaciju. Ako vaš prijatelj kaže, “Pogodi kako sam danas došao u školu,” a pri tome je taj dan došao pješke onda ćete to vjerovatno pogoditi iz prvog puta. Moguće je da će vam trebati nekoliko pokušaja više prije nego što bi pogodili da je to bio helikopter, a onda i nekoliko više ako bi se radilo o svemirskom brodu.</w:t>
      </w:r>
    </w:p>
    <w:p w:rsidR="00CF14BE" w:rsidRPr="00ED3656" w:rsidRDefault="0004130E" w:rsidP="00CB0BBD">
      <w:pPr>
        <w:pStyle w:val="NumberedNormal"/>
        <w:numPr>
          <w:ilvl w:val="0"/>
          <w:numId w:val="3"/>
        </w:numPr>
        <w:rPr>
          <w:rFonts w:ascii="Open Sans" w:hAnsi="Open Sans"/>
        </w:rPr>
      </w:pPr>
      <w:r>
        <w:rPr>
          <w:rFonts w:ascii="Open Sans" w:hAnsi="Open Sans"/>
        </w:rPr>
        <w:t>Količina informacija koje sadrži jedna poruka se mjeri koliko je lagano ili teško pogoditi tu informaciju. Sljedeća igra nam objašnjava ove pojmove malo bolje</w:t>
      </w:r>
      <w:r w:rsidR="00CF14BE" w:rsidRPr="00ED3656">
        <w:rPr>
          <w:rFonts w:ascii="Open Sans" w:hAnsi="Open Sans"/>
          <w:snapToGrid w:val="0"/>
        </w:rPr>
        <w:t>.</w:t>
      </w:r>
    </w:p>
    <w:p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19550780" wp14:editId="49621680">
            <wp:extent cx="3294078" cy="2842938"/>
            <wp:effectExtent l="0" t="0" r="8255" b="1905"/>
            <wp:docPr id="31" name="Picture 3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cke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5894" cy="2844505"/>
                    </a:xfrm>
                    <a:prstGeom prst="rect">
                      <a:avLst/>
                    </a:prstGeom>
                    <a:noFill/>
                    <a:ln>
                      <a:noFill/>
                    </a:ln>
                  </pic:spPr>
                </pic:pic>
              </a:graphicData>
            </a:graphic>
          </wp:inline>
        </w:drawing>
      </w:r>
    </w:p>
    <w:p w:rsidR="0004130E" w:rsidRDefault="0004130E" w:rsidP="0004130E">
      <w:pPr>
        <w:pStyle w:val="HiddenfromContents"/>
      </w:pPr>
      <w:bookmarkStart w:id="40" w:name="Worksheet_DecTrees"/>
      <w:bookmarkEnd w:id="40"/>
      <w:r>
        <w:rPr>
          <w:rFonts w:ascii="Open Sans" w:hAnsi="Open Sans"/>
        </w:rPr>
        <w:lastRenderedPageBreak/>
        <w:t>Aktivnost za Dvadeset Pitanja</w:t>
      </w:r>
    </w:p>
    <w:p w:rsidR="0004130E" w:rsidRPr="0004130E" w:rsidRDefault="0004130E" w:rsidP="0004130E">
      <w:pPr>
        <w:pStyle w:val="BodyTextIndent"/>
      </w:pPr>
      <w:r w:rsidRPr="0004130E">
        <w:rPr>
          <w:rFonts w:ascii="Open Sans" w:hAnsi="Open Sans"/>
        </w:rPr>
        <w:t>Ovo je jedna prilagođena verzija igre od 20 pitanja. Učenici mogu postavljati pitanja izabranom učeniku koji može odgovarati samo sa da ili ne sve dok se odgovor na pitanje ne pogodi. Moguće je postaviti bilo koje pitanje pod uslovom da je odgovor strogo ‘da’ ili ‘ne’.</w:t>
      </w:r>
    </w:p>
    <w:p w:rsidR="0004130E" w:rsidRPr="0004130E" w:rsidRDefault="0004130E" w:rsidP="0004130E">
      <w:pPr>
        <w:pStyle w:val="Heading6"/>
      </w:pPr>
      <w:r w:rsidRPr="0004130E">
        <w:rPr>
          <w:rFonts w:ascii="Open Sans" w:hAnsi="Open Sans"/>
        </w:rPr>
        <w:t xml:space="preserve">Prijedlozi: </w:t>
      </w:r>
    </w:p>
    <w:p w:rsidR="0004130E" w:rsidRPr="0004130E" w:rsidRDefault="0004130E" w:rsidP="0004130E">
      <w:pPr>
        <w:pStyle w:val="BodyTextIndent"/>
        <w:spacing w:after="0"/>
      </w:pPr>
      <w:r w:rsidRPr="0004130E">
        <w:rPr>
          <w:rFonts w:ascii="Open Sans" w:hAnsi="Open Sans"/>
        </w:rPr>
        <w:t>Razmišljam o sljedećim stvarima:</w:t>
      </w:r>
    </w:p>
    <w:p w:rsidR="0004130E" w:rsidRDefault="0004130E" w:rsidP="00CB0BBD">
      <w:pPr>
        <w:pStyle w:val="Bulleted"/>
        <w:numPr>
          <w:ilvl w:val="0"/>
          <w:numId w:val="49"/>
        </w:numPr>
      </w:pPr>
      <w:r>
        <w:rPr>
          <w:rFonts w:ascii="Open Sans" w:hAnsi="Open Sans"/>
        </w:rPr>
        <w:t>broj između 1 i 100</w:t>
      </w:r>
    </w:p>
    <w:p w:rsidR="0004130E" w:rsidRDefault="0004130E" w:rsidP="00CB0BBD">
      <w:pPr>
        <w:pStyle w:val="Bulleted"/>
        <w:numPr>
          <w:ilvl w:val="0"/>
          <w:numId w:val="49"/>
        </w:numPr>
      </w:pPr>
      <w:r>
        <w:rPr>
          <w:rFonts w:ascii="Open Sans" w:hAnsi="Open Sans"/>
        </w:rPr>
        <w:t>broj između 1 i 1000</w:t>
      </w:r>
    </w:p>
    <w:p w:rsidR="0004130E" w:rsidRDefault="0004130E" w:rsidP="00CB0BBD">
      <w:pPr>
        <w:pStyle w:val="Bulleted"/>
        <w:numPr>
          <w:ilvl w:val="0"/>
          <w:numId w:val="49"/>
        </w:numPr>
      </w:pPr>
      <w:r>
        <w:rPr>
          <w:rFonts w:ascii="Open Sans" w:hAnsi="Open Sans"/>
        </w:rPr>
        <w:t>broj između 1 i 1,000,000.</w:t>
      </w:r>
    </w:p>
    <w:p w:rsidR="0004130E" w:rsidRDefault="0004130E" w:rsidP="00CB0BBD">
      <w:pPr>
        <w:pStyle w:val="Bulleted"/>
        <w:numPr>
          <w:ilvl w:val="0"/>
          <w:numId w:val="49"/>
        </w:numPr>
      </w:pPr>
      <w:r>
        <w:rPr>
          <w:rFonts w:ascii="Open Sans" w:hAnsi="Open Sans"/>
        </w:rPr>
        <w:t>bilo koji cijeli broj</w:t>
      </w:r>
    </w:p>
    <w:p w:rsidR="0004130E" w:rsidRDefault="0004130E" w:rsidP="00CB0BBD">
      <w:pPr>
        <w:pStyle w:val="Bulleted"/>
        <w:numPr>
          <w:ilvl w:val="0"/>
          <w:numId w:val="49"/>
        </w:numPr>
        <w:spacing w:after="240"/>
      </w:pPr>
      <w:r>
        <w:rPr>
          <w:rFonts w:ascii="Open Sans" w:hAnsi="Open Sans"/>
        </w:rPr>
        <w:t>niz od 6 brojeva uzetih po nekom pravilu ili uzorku (pravilo treba prilagoditi grupi/razredu sa kojim se radi). Pogađati po redu od prvog prema zadnjem. (na primjer 2, 4, 6, 8, 10)</w:t>
      </w:r>
    </w:p>
    <w:p w:rsidR="0004130E" w:rsidRPr="003A36C6" w:rsidRDefault="0004130E" w:rsidP="0004130E">
      <w:pPr>
        <w:pStyle w:val="BodyTextIndent"/>
        <w:rPr>
          <w:lang w:val="fr-CA"/>
        </w:rPr>
      </w:pPr>
      <w:r w:rsidRPr="003A36C6">
        <w:rPr>
          <w:rFonts w:ascii="Open Sans" w:hAnsi="Open Sans"/>
          <w:lang w:val="fr-CA"/>
        </w:rPr>
        <w:t>Prebrojte ukupan broj pitanja koja su postavljena. Ovaj broj mjeri vrijednost “informacije”.</w:t>
      </w:r>
    </w:p>
    <w:p w:rsidR="0004130E" w:rsidRPr="003A36C6" w:rsidRDefault="0004130E" w:rsidP="0004130E">
      <w:pPr>
        <w:pStyle w:val="Heading6"/>
        <w:rPr>
          <w:lang w:val="fr-CA"/>
        </w:rPr>
      </w:pPr>
      <w:r w:rsidRPr="003A36C6">
        <w:rPr>
          <w:rFonts w:ascii="Open Sans" w:hAnsi="Open Sans"/>
          <w:lang w:val="fr-CA"/>
        </w:rPr>
        <w:t>Diskusija nakon vježbe</w:t>
      </w:r>
    </w:p>
    <w:p w:rsidR="0004130E" w:rsidRPr="003A36C6" w:rsidRDefault="0004130E" w:rsidP="0004130E">
      <w:pPr>
        <w:rPr>
          <w:lang w:val="fr-CA"/>
        </w:rPr>
      </w:pPr>
      <w:r w:rsidRPr="003A36C6">
        <w:rPr>
          <w:rFonts w:ascii="Open Sans" w:hAnsi="Open Sans"/>
          <w:lang w:val="fr-CA"/>
        </w:rPr>
        <w:t xml:space="preserve">Koje sve strategije ste koristili? Koja je bila najbolja strategija? </w:t>
      </w:r>
    </w:p>
    <w:p w:rsidR="0004130E" w:rsidRPr="003A36C6" w:rsidRDefault="0004130E" w:rsidP="0004130E">
      <w:pPr>
        <w:pStyle w:val="BodyTextIndent"/>
        <w:rPr>
          <w:lang w:val="fr-CA"/>
        </w:rPr>
      </w:pPr>
      <w:r w:rsidRPr="003A36C6">
        <w:rPr>
          <w:rFonts w:ascii="Open Sans" w:hAnsi="Open Sans"/>
          <w:lang w:val="fr-CA"/>
        </w:rPr>
        <w:t>Pokažite da je potrebno samo 7 pogađanja da bi našli neki broj između 1 i 100 ako bi polovili interval (domen) svaki sljedeći put. Na primjer:</w:t>
      </w:r>
    </w:p>
    <w:p w:rsidR="0004130E" w:rsidRPr="003A36C6" w:rsidRDefault="0004130E" w:rsidP="0004130E">
      <w:pPr>
        <w:tabs>
          <w:tab w:val="left" w:pos="3240"/>
        </w:tabs>
        <w:spacing w:after="0"/>
        <w:ind w:left="1134"/>
        <w:rPr>
          <w:lang w:val="fr-CA"/>
        </w:rPr>
      </w:pPr>
      <w:r w:rsidRPr="003A36C6">
        <w:rPr>
          <w:rFonts w:ascii="Open Sans" w:hAnsi="Open Sans"/>
          <w:b/>
          <w:sz w:val="18"/>
          <w:lang w:val="fr-CA"/>
        </w:rPr>
        <w:t>Da li je manji od 50?</w:t>
      </w:r>
      <w:r w:rsidRPr="003A36C6">
        <w:rPr>
          <w:rFonts w:ascii="Open Sans" w:hAnsi="Open Sans"/>
          <w:sz w:val="18"/>
          <w:lang w:val="fr-CA"/>
        </w:rPr>
        <w:tab/>
        <w:t>Da.</w:t>
      </w:r>
    </w:p>
    <w:p w:rsidR="0004130E" w:rsidRPr="003A36C6" w:rsidRDefault="0004130E" w:rsidP="0004130E">
      <w:pPr>
        <w:tabs>
          <w:tab w:val="left" w:pos="3240"/>
        </w:tabs>
        <w:spacing w:after="0"/>
        <w:ind w:left="1134"/>
        <w:rPr>
          <w:lang w:val="fr-CA"/>
        </w:rPr>
      </w:pPr>
      <w:r w:rsidRPr="003A36C6">
        <w:rPr>
          <w:rFonts w:ascii="Open Sans" w:hAnsi="Open Sans"/>
          <w:b/>
          <w:sz w:val="18"/>
          <w:lang w:val="fr-CA"/>
        </w:rPr>
        <w:t>Da li je manji od 25?</w:t>
      </w:r>
      <w:r w:rsidRPr="003A36C6">
        <w:rPr>
          <w:rFonts w:ascii="Open Sans" w:hAnsi="Open Sans"/>
          <w:sz w:val="18"/>
          <w:lang w:val="fr-CA"/>
        </w:rPr>
        <w:tab/>
        <w:t>Ne.</w:t>
      </w:r>
    </w:p>
    <w:p w:rsidR="0004130E" w:rsidRPr="003A36C6" w:rsidRDefault="0004130E" w:rsidP="0004130E">
      <w:pPr>
        <w:tabs>
          <w:tab w:val="left" w:pos="3240"/>
        </w:tabs>
        <w:spacing w:after="0"/>
        <w:ind w:left="1134"/>
        <w:rPr>
          <w:lang w:val="fr-CA"/>
        </w:rPr>
      </w:pPr>
      <w:r w:rsidRPr="003A36C6">
        <w:rPr>
          <w:rFonts w:ascii="Open Sans" w:hAnsi="Open Sans"/>
          <w:b/>
          <w:sz w:val="18"/>
          <w:lang w:val="fr-CA"/>
        </w:rPr>
        <w:t>Da li je manji od 37?</w:t>
      </w:r>
      <w:r w:rsidRPr="003A36C6">
        <w:rPr>
          <w:rFonts w:ascii="Open Sans" w:hAnsi="Open Sans"/>
          <w:sz w:val="18"/>
          <w:lang w:val="fr-CA"/>
        </w:rPr>
        <w:tab/>
        <w:t>Ne.</w:t>
      </w:r>
    </w:p>
    <w:p w:rsidR="0004130E" w:rsidRPr="003A36C6" w:rsidRDefault="0004130E" w:rsidP="0004130E">
      <w:pPr>
        <w:tabs>
          <w:tab w:val="left" w:pos="3240"/>
        </w:tabs>
        <w:spacing w:after="0"/>
        <w:ind w:left="1134"/>
        <w:rPr>
          <w:lang w:val="fr-CA"/>
        </w:rPr>
      </w:pPr>
      <w:r w:rsidRPr="003A36C6">
        <w:rPr>
          <w:rFonts w:ascii="Open Sans" w:hAnsi="Open Sans"/>
          <w:b/>
          <w:sz w:val="18"/>
          <w:lang w:val="fr-CA"/>
        </w:rPr>
        <w:t>Da li je manji od 43?</w:t>
      </w:r>
      <w:r w:rsidRPr="003A36C6">
        <w:rPr>
          <w:rFonts w:ascii="Open Sans" w:hAnsi="Open Sans"/>
          <w:sz w:val="18"/>
          <w:lang w:val="fr-CA"/>
        </w:rPr>
        <w:tab/>
        <w:t>Da.</w:t>
      </w:r>
    </w:p>
    <w:p w:rsidR="0004130E" w:rsidRPr="003A36C6" w:rsidRDefault="0004130E" w:rsidP="0004130E">
      <w:pPr>
        <w:tabs>
          <w:tab w:val="left" w:pos="3240"/>
        </w:tabs>
        <w:spacing w:after="0"/>
        <w:ind w:left="1134"/>
        <w:rPr>
          <w:lang w:val="fr-CA"/>
        </w:rPr>
      </w:pPr>
      <w:r w:rsidRPr="003A36C6">
        <w:rPr>
          <w:rFonts w:ascii="Open Sans" w:hAnsi="Open Sans"/>
          <w:b/>
          <w:sz w:val="18"/>
          <w:lang w:val="fr-CA"/>
        </w:rPr>
        <w:t>Da li je manji od 40?</w:t>
      </w:r>
      <w:r w:rsidRPr="003A36C6">
        <w:rPr>
          <w:rFonts w:ascii="Open Sans" w:hAnsi="Open Sans"/>
          <w:sz w:val="18"/>
          <w:lang w:val="fr-CA"/>
        </w:rPr>
        <w:tab/>
        <w:t>Ne.</w:t>
      </w:r>
    </w:p>
    <w:p w:rsidR="0004130E" w:rsidRPr="003A36C6" w:rsidRDefault="0004130E" w:rsidP="0004130E">
      <w:pPr>
        <w:tabs>
          <w:tab w:val="left" w:pos="3240"/>
        </w:tabs>
        <w:spacing w:after="0"/>
        <w:ind w:left="1134"/>
        <w:rPr>
          <w:lang w:val="fr-CA"/>
        </w:rPr>
      </w:pPr>
      <w:r w:rsidRPr="003A36C6">
        <w:rPr>
          <w:rFonts w:ascii="Open Sans" w:hAnsi="Open Sans"/>
          <w:b/>
          <w:sz w:val="18"/>
          <w:lang w:val="fr-CA"/>
        </w:rPr>
        <w:t>Da li je manji od 41?</w:t>
      </w:r>
      <w:r w:rsidRPr="003A36C6">
        <w:rPr>
          <w:rFonts w:ascii="Open Sans" w:hAnsi="Open Sans"/>
          <w:sz w:val="18"/>
          <w:lang w:val="fr-CA"/>
        </w:rPr>
        <w:tab/>
        <w:t>Ne.</w:t>
      </w:r>
    </w:p>
    <w:p w:rsidR="0004130E" w:rsidRPr="003A36C6" w:rsidRDefault="0004130E" w:rsidP="0004130E">
      <w:pPr>
        <w:tabs>
          <w:tab w:val="left" w:pos="3240"/>
        </w:tabs>
        <w:ind w:left="1134"/>
        <w:rPr>
          <w:lang w:val="fr-CA"/>
        </w:rPr>
      </w:pPr>
      <w:r w:rsidRPr="003A36C6">
        <w:rPr>
          <w:rFonts w:ascii="Open Sans" w:hAnsi="Open Sans"/>
          <w:b/>
          <w:sz w:val="18"/>
          <w:lang w:val="fr-CA"/>
        </w:rPr>
        <w:t>Onda mora biti 42!</w:t>
      </w:r>
      <w:r w:rsidRPr="003A36C6">
        <w:rPr>
          <w:rFonts w:ascii="Open Sans" w:hAnsi="Open Sans"/>
          <w:sz w:val="18"/>
          <w:lang w:val="fr-CA"/>
        </w:rPr>
        <w:tab/>
        <w:t>Da!</w:t>
      </w:r>
    </w:p>
    <w:p w:rsidR="0004130E" w:rsidRDefault="0004130E" w:rsidP="0004130E">
      <w:pPr>
        <w:pStyle w:val="BodyTextIndent"/>
      </w:pPr>
      <w:r w:rsidRPr="003A36C6">
        <w:rPr>
          <w:rFonts w:ascii="Open Sans" w:hAnsi="Open Sans"/>
          <w:lang w:val="fr-CA"/>
        </w:rPr>
        <w:t xml:space="preserve">Interesantno je da ako bi povećali interval na 1000 onda se broj pitanja ne povećava 10 puta—samo tri dodatna pitanja su potrebna za pogađanje broja. </w:t>
      </w:r>
      <w:r>
        <w:rPr>
          <w:rFonts w:ascii="Open Sans" w:hAnsi="Open Sans"/>
        </w:rPr>
        <w:t xml:space="preserve">Svaki put kada se interval udupla vama treba samo jedno pitanje više da nađete odgovor. </w:t>
      </w:r>
    </w:p>
    <w:p w:rsidR="0004130E" w:rsidRDefault="0004130E" w:rsidP="0004130E">
      <w:r>
        <w:rPr>
          <w:rFonts w:ascii="Open Sans" w:hAnsi="Open Sans"/>
        </w:rPr>
        <w:t>Dobar prijedlog učenicima za nastavak ove aktivnosti je igra Mastermind.</w:t>
      </w:r>
    </w:p>
    <w:p w:rsidR="0004130E" w:rsidRDefault="0004130E" w:rsidP="0004130E">
      <w:pPr>
        <w:pStyle w:val="Heading6"/>
      </w:pPr>
      <w:r>
        <w:rPr>
          <w:rFonts w:ascii="Open Sans" w:hAnsi="Open Sans"/>
        </w:rPr>
        <w:t>Dodatna aktivnost: Koliko informacija ima u jednoj poruci?</w:t>
      </w:r>
    </w:p>
    <w:p w:rsidR="0004130E" w:rsidRDefault="0004130E" w:rsidP="0004130E">
      <w:r>
        <w:rPr>
          <w:rFonts w:ascii="Open Sans" w:hAnsi="Open Sans"/>
        </w:rPr>
        <w:t>Naučnici-informatičari ne koriste pogađanje samo za brojeve—oni mogu predvidjeti ili dobro pogađati koje slovo ima više šanse da bude na sljedećem mjestu u nekoj riječi ili rečenici.</w:t>
      </w:r>
    </w:p>
    <w:p w:rsidR="0004130E" w:rsidRDefault="0004130E" w:rsidP="0004130E">
      <w:pPr>
        <w:sectPr w:rsidR="0004130E">
          <w:footerReference w:type="even" r:id="rId84"/>
          <w:footerReference w:type="default" r:id="rId85"/>
          <w:pgSz w:w="11906" w:h="16838"/>
          <w:pgMar w:top="1418" w:right="1701" w:bottom="1985" w:left="1701" w:header="0" w:footer="1134" w:gutter="0"/>
          <w:cols w:space="720"/>
          <w:formProt w:val="0"/>
          <w:docGrid w:linePitch="360" w:charSpace="-2049"/>
        </w:sectPr>
      </w:pPr>
      <w:r>
        <w:rPr>
          <w:rFonts w:ascii="Open Sans" w:hAnsi="Open Sans"/>
        </w:rPr>
        <w:t xml:space="preserve">Pokušajte ovu igru pogađanja sa nekim kratkim rečenicama od 4–6 riječi. Slova moraju biti pogađana u svom rasporedu u rečenici, od prvog do posljednjeg. Izaberite nekoga ko će zapisivati slova onda kada se ona pronađu i pogode i bilježite koliko pogađanja je bilo potrebno za svako slovo. </w:t>
      </w:r>
      <w:r w:rsidRPr="003A36C6">
        <w:rPr>
          <w:rFonts w:ascii="Open Sans" w:hAnsi="Open Sans"/>
          <w:lang w:val="fr-CA"/>
        </w:rPr>
        <w:t xml:space="preserve">Bilo koje pitanje sa da/ne odgovorom je dozvoljeno. Primjeri pitanju su “Da li je to </w:t>
      </w:r>
      <w:r w:rsidRPr="003A36C6">
        <w:rPr>
          <w:rFonts w:ascii="Open Sans" w:hAnsi="Open Sans"/>
          <w:i/>
          <w:iCs/>
          <w:lang w:val="fr-CA"/>
        </w:rPr>
        <w:t>t</w:t>
      </w:r>
      <w:r w:rsidRPr="003A36C6">
        <w:rPr>
          <w:rFonts w:ascii="Open Sans" w:hAnsi="Open Sans"/>
          <w:lang w:val="fr-CA"/>
        </w:rPr>
        <w:t xml:space="preserve">?” </w:t>
      </w:r>
      <w:r>
        <w:rPr>
          <w:rFonts w:ascii="Open Sans" w:hAnsi="Open Sans"/>
        </w:rPr>
        <w:t xml:space="preserve">“Da li je to samoglasnik?” “Da li dolazi prije slova m u abecedi?” Razmak između dvije riječi u rečenici se takođe broji kao “slovo” i mora biti </w:t>
      </w:r>
      <w:r>
        <w:rPr>
          <w:rFonts w:ascii="Open Sans" w:hAnsi="Open Sans"/>
        </w:rPr>
        <w:lastRenderedPageBreak/>
        <w:t>pogađano. Na kraju analizirajte šta se događalo tokom igre i otkrijte koji dijelovi poruke su bili najlakši za pronalaženje.</w:t>
      </w:r>
    </w:p>
    <w:p w:rsidR="0004130E" w:rsidRDefault="00915E14" w:rsidP="0004130E">
      <w:pPr>
        <w:pStyle w:val="WorksheetTitle"/>
      </w:pPr>
      <w:r>
        <w:rPr>
          <w:rFonts w:ascii="Open Sans" w:hAnsi="Open Sans"/>
        </w:rPr>
        <w:lastRenderedPageBreak/>
        <w:t xml:space="preserve">Radni </w:t>
      </w:r>
      <w:r w:rsidR="0004130E">
        <w:rPr>
          <w:rFonts w:ascii="Open Sans" w:hAnsi="Open Sans"/>
        </w:rPr>
        <w:t>List za Aktivnost: Stabla odlučivanja</w:t>
      </w:r>
    </w:p>
    <w:p w:rsidR="0004130E" w:rsidRDefault="0004130E" w:rsidP="0004130E">
      <w:pPr>
        <w:pStyle w:val="WorksheetNormal"/>
      </w:pPr>
      <w:r>
        <w:rPr>
          <w:rFonts w:ascii="Open Sans" w:hAnsi="Open Sans"/>
        </w:rPr>
        <w:t>Ako već poznajete strategiju za postavljanje pitanja onda možete prenijeti neku poruku bez potrebe da postavljate bilo kakva pitanja.</w:t>
      </w:r>
    </w:p>
    <w:p w:rsidR="00CF14BE" w:rsidRPr="00673612" w:rsidRDefault="0004130E" w:rsidP="0004130E">
      <w:pPr>
        <w:pStyle w:val="WorksheetNormal"/>
        <w:rPr>
          <w:rFonts w:ascii="Open Sans" w:hAnsi="Open Sans"/>
          <w:snapToGrid w:val="0"/>
        </w:rPr>
      </w:pPr>
      <w:r>
        <w:rPr>
          <w:rFonts w:ascii="Open Sans" w:hAnsi="Open Sans"/>
        </w:rPr>
        <w:t>Ovdje je dijagram koji nazivamo ‘stablo odlučivanja’ koji koristimo za pogađanje broja između 0 i 7:</w:t>
      </w:r>
    </w:p>
    <w:p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6E0D8181" wp14:editId="51CC99E2">
            <wp:extent cx="3472180" cy="1571625"/>
            <wp:effectExtent l="0" t="0" r="7620" b="3175"/>
            <wp:docPr id="32" name="Picture 32" descr="dec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ctre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2180" cy="1571625"/>
                    </a:xfrm>
                    <a:prstGeom prst="rect">
                      <a:avLst/>
                    </a:prstGeom>
                    <a:noFill/>
                    <a:ln>
                      <a:noFill/>
                    </a:ln>
                  </pic:spPr>
                </pic:pic>
              </a:graphicData>
            </a:graphic>
          </wp:inline>
        </w:drawing>
      </w:r>
    </w:p>
    <w:p w:rsidR="00CF14BE" w:rsidRPr="00673612" w:rsidRDefault="00CF14BE">
      <w:pPr>
        <w:pStyle w:val="WorksheetNormal"/>
        <w:ind w:left="1080"/>
        <w:rPr>
          <w:rFonts w:ascii="Open Sans" w:hAnsi="Open Sans"/>
        </w:rPr>
      </w:pPr>
    </w:p>
    <w:p w:rsidR="0004130E" w:rsidRPr="003A36C6" w:rsidRDefault="0004130E" w:rsidP="0004130E">
      <w:pPr>
        <w:pStyle w:val="WorksheetNormal"/>
        <w:rPr>
          <w:lang w:val="fr-CA"/>
        </w:rPr>
      </w:pPr>
      <w:r w:rsidRPr="003A36C6">
        <w:rPr>
          <w:rFonts w:ascii="Open Sans" w:hAnsi="Open Sans"/>
          <w:lang w:val="fr-CA"/>
        </w:rPr>
        <w:t>Koje da/ne odluke su potrebne da bi ‘pogodili’ broj 5?</w:t>
      </w:r>
    </w:p>
    <w:p w:rsidR="0004130E" w:rsidRPr="003A36C6" w:rsidRDefault="0004130E" w:rsidP="0004130E">
      <w:pPr>
        <w:pStyle w:val="WorksheetNormal"/>
        <w:rPr>
          <w:lang w:val="fr-CA"/>
        </w:rPr>
      </w:pPr>
      <w:r w:rsidRPr="003A36C6">
        <w:rPr>
          <w:rFonts w:ascii="Open Sans" w:hAnsi="Open Sans"/>
          <w:lang w:val="fr-CA"/>
        </w:rPr>
        <w:t>Koliko da/ne odluka vam je potrebno da bi mogli “pogoditi” bilo koji broj?</w:t>
      </w:r>
    </w:p>
    <w:p w:rsidR="0004130E" w:rsidRPr="003A36C6" w:rsidRDefault="0004130E" w:rsidP="0004130E">
      <w:pPr>
        <w:pStyle w:val="WorksheetNormal"/>
        <w:rPr>
          <w:lang w:val="fr-CA"/>
        </w:rPr>
      </w:pPr>
      <w:r w:rsidRPr="003A36C6">
        <w:rPr>
          <w:rFonts w:ascii="Open Sans" w:hAnsi="Open Sans"/>
          <w:lang w:val="fr-CA"/>
        </w:rPr>
        <w:t xml:space="preserve">Sada obratimo pažnju na nešto zaista fascinantno. Ispod brojeva 0, 1, 2, 3… u posljednjem redu stabla napišimo te brojeve u binarnom zapisu (pogledati Aktivnost 1). </w:t>
      </w:r>
    </w:p>
    <w:p w:rsidR="0004130E" w:rsidRPr="003A36C6" w:rsidRDefault="0004130E" w:rsidP="0004130E">
      <w:pPr>
        <w:pStyle w:val="WorksheetNormal"/>
        <w:rPr>
          <w:lang w:val="fr-CA"/>
        </w:rPr>
      </w:pPr>
      <w:r w:rsidRPr="003A36C6">
        <w:rPr>
          <w:rFonts w:ascii="Open Sans" w:hAnsi="Open Sans"/>
          <w:lang w:val="fr-CA"/>
        </w:rPr>
        <w:t>Pogledajmo sada pažljivo stablo. Ako stavimo da je ne=0 a da je da=1, šta možemo zaključiti?</w:t>
      </w:r>
    </w:p>
    <w:p w:rsidR="0004130E" w:rsidRPr="003A36C6" w:rsidRDefault="0004130E" w:rsidP="0004130E">
      <w:pPr>
        <w:pStyle w:val="WorksheetNormal"/>
        <w:rPr>
          <w:lang w:val="fr-CA"/>
        </w:rPr>
      </w:pPr>
      <w:r w:rsidRPr="003A36C6">
        <w:rPr>
          <w:rFonts w:ascii="Open Sans" w:hAnsi="Open Sans"/>
          <w:lang w:val="fr-CA"/>
        </w:rPr>
        <w:t>U igri pogađanja broja pokušavali smo izabrati pitanja tako da niz odgovora koje dobijemo tokom pogađanja broja nam daje upravo i reprezentaciju tog broja u binarnom sistemu.</w:t>
      </w:r>
    </w:p>
    <w:p w:rsidR="0004130E" w:rsidRPr="003A36C6" w:rsidRDefault="0004130E" w:rsidP="0004130E">
      <w:pPr>
        <w:pStyle w:val="WorksheetNormal"/>
        <w:rPr>
          <w:lang w:val="fr-CA"/>
        </w:rPr>
      </w:pPr>
      <w:r w:rsidRPr="003A36C6">
        <w:rPr>
          <w:rFonts w:ascii="Open Sans" w:hAnsi="Open Sans"/>
          <w:lang w:val="fr-CA"/>
        </w:rPr>
        <w:t>Kreirajte vaše sopstveno stablo odlučivanja za brojeve između 0 i 15.</w:t>
      </w:r>
    </w:p>
    <w:p w:rsidR="0004130E" w:rsidRPr="003A36C6" w:rsidRDefault="0004130E" w:rsidP="0004130E">
      <w:pPr>
        <w:pStyle w:val="ExtraforExperts"/>
        <w:spacing w:after="0"/>
        <w:rPr>
          <w:lang w:val="fr-CA"/>
        </w:rPr>
      </w:pPr>
      <w:r w:rsidRPr="003A36C6">
        <w:rPr>
          <w:rFonts w:ascii="Open Sans" w:hAnsi="Open Sans"/>
          <w:lang w:val="fr-CA"/>
        </w:rPr>
        <w:t xml:space="preserve">Ekstra za eksperte: </w:t>
      </w:r>
      <w:r w:rsidRPr="003A36C6">
        <w:rPr>
          <w:rFonts w:ascii="Open Sans" w:hAnsi="Open Sans"/>
          <w:b w:val="0"/>
          <w:lang w:val="fr-CA"/>
        </w:rPr>
        <w:t xml:space="preserve">Kakav tip stabla odlučivanja bi koristili da pogodite nečiju starost u godinama? </w:t>
      </w:r>
    </w:p>
    <w:p w:rsidR="0004130E" w:rsidRPr="003A36C6" w:rsidRDefault="0004130E" w:rsidP="0004130E">
      <w:pPr>
        <w:pStyle w:val="ExtraforExperts"/>
        <w:rPr>
          <w:lang w:val="fr-CA"/>
        </w:rPr>
      </w:pPr>
      <w:r w:rsidRPr="003A36C6">
        <w:rPr>
          <w:rFonts w:ascii="Open Sans" w:hAnsi="Open Sans"/>
          <w:b w:val="0"/>
          <w:lang w:val="fr-CA"/>
        </w:rPr>
        <w:t>Šta bi bilo stablo odlučivanja za pogađanje sljedećeg slova u rečenici?</w:t>
      </w:r>
    </w:p>
    <w:p w:rsidR="00CF14BE" w:rsidRPr="0004130E" w:rsidRDefault="00CF14BE">
      <w:pPr>
        <w:pStyle w:val="WorksheetNormal"/>
        <w:rPr>
          <w:rFonts w:ascii="Open Sans" w:hAnsi="Open Sans"/>
          <w:lang w:val="fr-CA"/>
        </w:rPr>
        <w:sectPr w:rsidR="00CF14BE" w:rsidRPr="0004130E">
          <w:pgSz w:w="11906" w:h="16838"/>
          <w:pgMar w:top="1418" w:right="1701" w:bottom="1985" w:left="1701" w:header="709" w:footer="1134" w:gutter="0"/>
          <w:cols w:space="708"/>
          <w:docGrid w:linePitch="360"/>
        </w:sectPr>
      </w:pPr>
    </w:p>
    <w:p w:rsidR="00CF14BE" w:rsidRPr="0004130E" w:rsidRDefault="00CF14BE">
      <w:pPr>
        <w:pStyle w:val="HiddenfromContents"/>
        <w:rPr>
          <w:rFonts w:ascii="Open Sans" w:hAnsi="Open Sans"/>
          <w:lang w:val="fr-CA"/>
        </w:rPr>
        <w:sectPr w:rsidR="00CF14BE" w:rsidRPr="0004130E">
          <w:type w:val="continuous"/>
          <w:pgSz w:w="11906" w:h="16838"/>
          <w:pgMar w:top="1418" w:right="1701" w:bottom="1985" w:left="1701" w:header="709" w:footer="1134" w:gutter="0"/>
          <w:cols w:space="708"/>
          <w:docGrid w:linePitch="360"/>
        </w:sectPr>
      </w:pPr>
    </w:p>
    <w:p w:rsidR="00CF14BE" w:rsidRPr="0004130E" w:rsidRDefault="0004130E">
      <w:pPr>
        <w:pStyle w:val="HiddenfromContents"/>
        <w:rPr>
          <w:rFonts w:ascii="Open Sans" w:hAnsi="Open Sans"/>
          <w:lang w:val="fr-CA"/>
        </w:rPr>
      </w:pPr>
      <w:r w:rsidRPr="003A36C6">
        <w:rPr>
          <w:rFonts w:ascii="Open Sans" w:hAnsi="Open Sans"/>
          <w:lang w:val="fr-CA"/>
        </w:rPr>
        <w:lastRenderedPageBreak/>
        <w:t>Zašto je ovo sve važno?</w:t>
      </w:r>
    </w:p>
    <w:p w:rsidR="00CF14BE" w:rsidRPr="0004130E" w:rsidRDefault="008B61D4">
      <w:pPr>
        <w:rPr>
          <w:rFonts w:ascii="Open Sans" w:hAnsi="Open Sans"/>
          <w:snapToGrid w:val="0"/>
          <w:lang w:val="fr-CA"/>
        </w:rPr>
      </w:pPr>
      <w:r>
        <w:rPr>
          <w:rFonts w:ascii="Open Sans" w:hAnsi="Open Sans"/>
          <w:noProof/>
          <w:sz w:val="20"/>
          <w:lang w:val="en-US"/>
        </w:rPr>
        <w:drawing>
          <wp:anchor distT="0" distB="0" distL="114300" distR="114300" simplePos="0" relativeHeight="251672576" behindDoc="1" locked="0" layoutInCell="1" allowOverlap="1" wp14:anchorId="172E210F" wp14:editId="64228C11">
            <wp:simplePos x="0" y="0"/>
            <wp:positionH relativeFrom="column">
              <wp:posOffset>3910965</wp:posOffset>
            </wp:positionH>
            <wp:positionV relativeFrom="paragraph">
              <wp:posOffset>22225</wp:posOffset>
            </wp:positionV>
            <wp:extent cx="1771650" cy="2943225"/>
            <wp:effectExtent l="0" t="0" r="6350" b="3175"/>
            <wp:wrapTight wrapText="bothSides">
              <wp:wrapPolygon edited="0">
                <wp:start x="0" y="0"/>
                <wp:lineTo x="0" y="21437"/>
                <wp:lineTo x="21368" y="21437"/>
                <wp:lineTo x="21368" y="0"/>
                <wp:lineTo x="0" y="0"/>
              </wp:wrapPolygon>
            </wp:wrapTight>
            <wp:docPr id="506" name="Picture 60" descr="sh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ann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1650" cy="2943225"/>
                    </a:xfrm>
                    <a:prstGeom prst="rect">
                      <a:avLst/>
                    </a:prstGeom>
                    <a:noFill/>
                  </pic:spPr>
                </pic:pic>
              </a:graphicData>
            </a:graphic>
            <wp14:sizeRelH relativeFrom="page">
              <wp14:pctWidth>0</wp14:pctWidth>
            </wp14:sizeRelH>
            <wp14:sizeRelV relativeFrom="page">
              <wp14:pctHeight>0</wp14:pctHeight>
            </wp14:sizeRelV>
          </wp:anchor>
        </w:drawing>
      </w:r>
      <w:r w:rsidR="0004130E" w:rsidRPr="003A36C6">
        <w:rPr>
          <w:rFonts w:ascii="Open Sans" w:hAnsi="Open Sans"/>
          <w:lang w:val="fr-CA"/>
        </w:rPr>
        <w:t>Proslavljeni američki matematičar (i žongler kao i vozač unicikla) po imenu Claude Shannon je uradio mnoge eksperimente koristeći ovu igru. On je mjerio količinu informacija u broju bitova—svaki da/ne odgovor odgovara jednom 1/0 bit. Claude je otkrio da količina “informacija” sadržanih u jednoj poruci zavisi od toga šta neko već zna. Nekada možemo postaviti jedno pitanje čiji odgovor će eliminisati potrebu za postavljanjem mnogih drugih pitanja. U tom slučaju je informacija sadržana u poruci mala.  Na primjer, informacija u jednom bacanju novčića je jedan bit: pismo ili glava. Ali ako je novčić trikovan tako da daje glavu u devet od deset pokušaja onda informacija nije više jedan bit—vjerovali vi ili ne, onda je manje od bita. Kako je moguće znati šta je rezultat bacanja novčića sa manje od jednog da/ne pitanja? Jednostavno—dovoljno je koristiti pitanja kao što su “da li su oba naredna bacanja glava?” Za niz bacanja trikovanog novčića, odgovor na ovo pitanje će biti “da” u oko 80% slučajeva. U ostalih 20% slučajeva kada je odgovor “ne,” morate postaviti još neka pitanja. Ali ćete prosječno pitati manje od jednog pitanja za svako bacanje novčića</w:t>
      </w:r>
      <w:r w:rsidR="00CF14BE" w:rsidRPr="0004130E">
        <w:rPr>
          <w:rFonts w:ascii="Open Sans" w:hAnsi="Open Sans"/>
          <w:snapToGrid w:val="0"/>
          <w:lang w:val="fr-CA"/>
        </w:rPr>
        <w:t>!</w:t>
      </w:r>
    </w:p>
    <w:p w:rsidR="0004130E" w:rsidRPr="003A36C6" w:rsidRDefault="0004130E" w:rsidP="0004130E">
      <w:pPr>
        <w:rPr>
          <w:lang w:val="fr-CA"/>
        </w:rPr>
      </w:pPr>
      <w:r w:rsidRPr="003A36C6">
        <w:rPr>
          <w:rFonts w:ascii="Open Sans" w:hAnsi="Open Sans"/>
          <w:lang w:val="fr-CA"/>
        </w:rPr>
        <w:t>Shannon je nazvao sadržaj informacije u jednoj poruci“entropija” (eng. entropy). Entropija zavisi ne samo od broja mogućih rezultata—u slučaju bacanja novčića to je dva,—već i od vjerovatnoća da se neki rezultat dogodi. Malo vjerovatni događaji, ili iznenađujuće informacije, trebaju mnogo više pitanja da bi se pogodio sadržaj poruke jer nam govore, daju više informacija nego što smo već znali—upravo kao sa situacijom kada dolazite u školu helikopterom.</w:t>
      </w:r>
    </w:p>
    <w:p w:rsidR="0004130E" w:rsidRPr="003A36C6" w:rsidRDefault="0004130E" w:rsidP="0004130E">
      <w:pPr>
        <w:rPr>
          <w:lang w:val="fr-CA"/>
        </w:rPr>
      </w:pPr>
      <w:r w:rsidRPr="003A36C6">
        <w:rPr>
          <w:rFonts w:ascii="Open Sans" w:hAnsi="Open Sans"/>
          <w:lang w:val="fr-CA"/>
        </w:rPr>
        <w:t>Entropija jedne poruke je jako važna za naučnike-informatičare. Nije moguće kompresovati neku poruku tako da koristite manje prostora nego što je njena entropija, pa je onda najbolji način kompresije obično ekvivalentan igri pogađanja. I dok računarski program “pogađa”, niz pitanja se može reproducirati kasnije pa ako su odgovori (bitovi) sačuvani onda je moguće i rekonstruisati cijelu informaciju! Najbolji sistemi kompresije mogu reducirati neki tekst na četvrtinu njegove prvobitne veličine—što je velika ušteda na memorijskom prostoru!</w:t>
      </w:r>
    </w:p>
    <w:p w:rsidR="0004130E" w:rsidRPr="003A36C6" w:rsidRDefault="0004130E" w:rsidP="0004130E">
      <w:pPr>
        <w:pStyle w:val="BodyTextIndent"/>
        <w:rPr>
          <w:lang w:val="fr-CA"/>
        </w:rPr>
      </w:pPr>
      <w:r w:rsidRPr="003A36C6">
        <w:rPr>
          <w:rFonts w:ascii="Open Sans" w:hAnsi="Open Sans"/>
          <w:lang w:val="fr-CA"/>
        </w:rPr>
        <w:t>Metod pogađanja se može koristiti kao osnova za pravljenje računarskog sučelja koje će pretpostaviti šta će korisnik ukucati sljedeće! Ovakav sistem može biti jako koristan za fizički hendikepirane osobe koje imaju poteškoće prilikom kucanja teksta. Računar predlaže šta misli da bi korisnik mogao htjeti ukucati sljedeće i onda korisnici izaberu šta stvarno žele.  Jedan dobar sistem treba u prosjeku samo dva da/ne odgovora po slovu, i može biti od velike pomoći za nekoga ko ima poteškoće da uradi fine pokrete neophodne za efikasnu kontrolu miša i tastature. Ista vrsta programa se koristi i za olakšavanje “kucanja” teksta ne velikom broju smartphone-a.</w:t>
      </w:r>
    </w:p>
    <w:p w:rsidR="00CF14BE" w:rsidRPr="0004130E" w:rsidRDefault="00CF14BE">
      <w:pPr>
        <w:pStyle w:val="BodyTextIndent"/>
        <w:rPr>
          <w:rFonts w:ascii="Open Sans" w:hAnsi="Open Sans"/>
          <w:snapToGrid w:val="0"/>
          <w:lang w:val="fr-CA"/>
        </w:rPr>
      </w:pPr>
    </w:p>
    <w:p w:rsidR="00CF14BE" w:rsidRPr="0004130E" w:rsidRDefault="00CF14BE">
      <w:pPr>
        <w:pStyle w:val="HiddenfromContents"/>
        <w:rPr>
          <w:rFonts w:ascii="Open Sans" w:hAnsi="Open Sans"/>
          <w:snapToGrid w:val="0"/>
          <w:lang w:val="fr-CA"/>
        </w:rPr>
        <w:sectPr w:rsidR="00CF14BE" w:rsidRPr="0004130E">
          <w:pgSz w:w="11906" w:h="16838"/>
          <w:pgMar w:top="1418" w:right="1701" w:bottom="1985" w:left="1701" w:header="709" w:footer="1134" w:gutter="0"/>
          <w:cols w:space="708"/>
          <w:docGrid w:linePitch="360"/>
        </w:sectPr>
      </w:pPr>
    </w:p>
    <w:p w:rsidR="0004130E" w:rsidRPr="003A36C6" w:rsidRDefault="0004130E" w:rsidP="0004130E">
      <w:pPr>
        <w:pStyle w:val="HiddenfromContents"/>
        <w:rPr>
          <w:lang w:val="fr-CA"/>
        </w:rPr>
      </w:pPr>
      <w:r w:rsidRPr="003A36C6">
        <w:rPr>
          <w:rFonts w:ascii="Open Sans" w:hAnsi="Open Sans"/>
          <w:lang w:val="fr-CA"/>
        </w:rPr>
        <w:lastRenderedPageBreak/>
        <w:t>Rješenja i pomoć</w:t>
      </w:r>
    </w:p>
    <w:p w:rsidR="0004130E" w:rsidRPr="003A36C6" w:rsidRDefault="0004130E" w:rsidP="0004130E">
      <w:pPr>
        <w:jc w:val="both"/>
        <w:rPr>
          <w:lang w:val="fr-CA"/>
        </w:rPr>
      </w:pPr>
      <w:r w:rsidRPr="003A36C6">
        <w:rPr>
          <w:rFonts w:ascii="Open Sans" w:hAnsi="Open Sans"/>
          <w:lang w:val="fr-CA"/>
        </w:rPr>
        <w:t>Odgovor na jedno da/ne pitanje odgovara tačno jednom bitu informacija—bez obzira da li je to jednostavno pitanje kao što je “Da li je veći od 50?” ili neko složenije pitanje tipa “Da li je broj između 20 i 60?”</w:t>
      </w:r>
    </w:p>
    <w:p w:rsidR="0004130E" w:rsidRPr="003A36C6" w:rsidRDefault="0004130E" w:rsidP="0004130E">
      <w:pPr>
        <w:jc w:val="both"/>
        <w:rPr>
          <w:lang w:val="fr-CA"/>
        </w:rPr>
      </w:pPr>
      <w:r w:rsidRPr="003A36C6">
        <w:rPr>
          <w:rFonts w:ascii="Open Sans" w:hAnsi="Open Sans"/>
          <w:lang w:val="fr-CA"/>
        </w:rPr>
        <w:t>U igri pogađanja brojeva, pitanja su izabrana na jedan određen način i niz odgovora je upravo binarna reprezentacija broja. Tri je 011 u binarnom zapisu i predstavljen je odgovorima “ne, da, da” u stablu odlučivanja, što je isto ako bi zapisali ne za 0 i da za 1.</w:t>
      </w:r>
    </w:p>
    <w:p w:rsidR="0004130E" w:rsidRPr="003A36C6" w:rsidRDefault="0004130E" w:rsidP="0004130E">
      <w:pPr>
        <w:pStyle w:val="BodyTextIndent"/>
        <w:rPr>
          <w:lang w:val="fr-CA"/>
        </w:rPr>
      </w:pPr>
      <w:r w:rsidRPr="003A36C6">
        <w:rPr>
          <w:rFonts w:ascii="Open Sans" w:hAnsi="Open Sans"/>
          <w:lang w:val="fr-CA"/>
        </w:rPr>
        <w:t>Stablo koje bi koristili da pogodite nečiju starost moglo bi biti naklonjenije, to jest razvijenije, za odgovore sa malim brojevima.</w:t>
      </w:r>
    </w:p>
    <w:p w:rsidR="0004130E" w:rsidRPr="003A36C6" w:rsidRDefault="0004130E" w:rsidP="0004130E">
      <w:pPr>
        <w:jc w:val="both"/>
        <w:rPr>
          <w:rFonts w:ascii="Open Sans" w:hAnsi="Open Sans"/>
          <w:lang w:val="fr-CA"/>
        </w:rPr>
      </w:pPr>
      <w:r w:rsidRPr="003A36C6">
        <w:rPr>
          <w:rFonts w:ascii="Open Sans" w:hAnsi="Open Sans"/>
          <w:lang w:val="fr-CA"/>
        </w:rPr>
        <w:t>Odluka o slovima u rečenici može zavisiti u dobroj mjeri od toga koje je bilo prethodno slovo.</w:t>
      </w:r>
    </w:p>
    <w:p w:rsidR="00CF14BE" w:rsidRPr="0004130E" w:rsidRDefault="00CF14BE">
      <w:pPr>
        <w:jc w:val="both"/>
        <w:rPr>
          <w:rFonts w:ascii="Open Sans" w:hAnsi="Open Sans"/>
          <w:snapToGrid w:val="0"/>
          <w:lang w:val="fr-CA"/>
        </w:rPr>
      </w:pPr>
    </w:p>
    <w:p w:rsidR="00CF14BE" w:rsidRPr="0004130E" w:rsidRDefault="00CF14BE">
      <w:pPr>
        <w:rPr>
          <w:rFonts w:ascii="Open Sans" w:hAnsi="Open Sans"/>
          <w:lang w:val="fr-CA"/>
        </w:rPr>
        <w:sectPr w:rsidR="00CF14BE" w:rsidRPr="0004130E">
          <w:pgSz w:w="11906" w:h="16838"/>
          <w:pgMar w:top="1418" w:right="1701" w:bottom="1985" w:left="1701" w:header="709" w:footer="1134" w:gutter="0"/>
          <w:cols w:space="708"/>
          <w:docGrid w:linePitch="360"/>
        </w:sectPr>
      </w:pPr>
    </w:p>
    <w:p w:rsidR="00EC52D4" w:rsidRPr="008D2542" w:rsidRDefault="00EC52D4" w:rsidP="00EC52D4">
      <w:pPr>
        <w:pStyle w:val="Title"/>
        <w:rPr>
          <w:lang w:val="fr-CA"/>
        </w:rPr>
      </w:pPr>
      <w:r w:rsidRPr="008D2542">
        <w:rPr>
          <w:rFonts w:ascii="Open Sans" w:hAnsi="Open Sans"/>
          <w:lang w:val="fr-CA"/>
        </w:rPr>
        <w:lastRenderedPageBreak/>
        <w:t>DIO II</w:t>
      </w:r>
    </w:p>
    <w:p w:rsidR="00EC52D4" w:rsidRPr="008D2542" w:rsidRDefault="00EC52D4" w:rsidP="00EC52D4">
      <w:pPr>
        <w:pStyle w:val="Heading1"/>
        <w:numPr>
          <w:ilvl w:val="0"/>
          <w:numId w:val="0"/>
        </w:numPr>
        <w:ind w:left="567"/>
        <w:rPr>
          <w:lang w:val="fr-CA"/>
        </w:rPr>
      </w:pPr>
      <w:r w:rsidRPr="008D2542">
        <w:rPr>
          <w:rFonts w:ascii="Open Sans" w:hAnsi="Open Sans"/>
          <w:lang w:val="fr-CA"/>
        </w:rPr>
        <w:t>Kako računari rade svoj posao</w:t>
      </w:r>
      <w:bookmarkStart w:id="41" w:name="_Toc280342977"/>
      <w:r w:rsidRPr="008D2542">
        <w:rPr>
          <w:rFonts w:ascii="Open Sans" w:hAnsi="Open Sans"/>
          <w:lang w:val="fr-CA"/>
        </w:rPr>
        <w:t>—</w:t>
      </w:r>
      <w:bookmarkEnd w:id="41"/>
      <w:r w:rsidRPr="008D2542">
        <w:rPr>
          <w:rFonts w:ascii="Open Sans" w:hAnsi="Open Sans"/>
          <w:i/>
          <w:lang w:val="fr-CA"/>
        </w:rPr>
        <w:t>Algoritmi</w:t>
      </w:r>
    </w:p>
    <w:p w:rsidR="00CF14BE" w:rsidRPr="00EC52D4" w:rsidRDefault="00CF14BE">
      <w:pPr>
        <w:pStyle w:val="Heading1"/>
        <w:numPr>
          <w:ilvl w:val="0"/>
          <w:numId w:val="0"/>
        </w:numPr>
        <w:ind w:left="567"/>
        <w:rPr>
          <w:rFonts w:ascii="Open Sans" w:hAnsi="Open Sans"/>
          <w:lang w:val="fr-CA"/>
        </w:rPr>
        <w:sectPr w:rsidR="00CF14BE" w:rsidRPr="00EC52D4">
          <w:pgSz w:w="11906" w:h="16838" w:code="9"/>
          <w:pgMar w:top="1418" w:right="1701" w:bottom="1985" w:left="1701" w:header="709" w:footer="1134" w:gutter="0"/>
          <w:cols w:space="708"/>
          <w:vAlign w:val="center"/>
          <w:titlePg/>
          <w:docGrid w:linePitch="360"/>
        </w:sectPr>
      </w:pPr>
    </w:p>
    <w:p w:rsidR="00EC52D4" w:rsidRPr="008D2542" w:rsidRDefault="00EC52D4" w:rsidP="00EC52D4">
      <w:pPr>
        <w:pStyle w:val="HiddenfromContents"/>
        <w:rPr>
          <w:lang w:val="fr-CA"/>
        </w:rPr>
      </w:pPr>
      <w:r w:rsidRPr="008D2542">
        <w:rPr>
          <w:rFonts w:ascii="Open Sans" w:hAnsi="Open Sans"/>
          <w:lang w:val="fr-CA"/>
        </w:rPr>
        <w:lastRenderedPageBreak/>
        <w:t>Kako računari rade svoj posao</w:t>
      </w:r>
    </w:p>
    <w:p w:rsidR="00EC52D4" w:rsidRPr="008D2542" w:rsidRDefault="00EC52D4" w:rsidP="00EC52D4">
      <w:pPr>
        <w:rPr>
          <w:lang w:val="fr-CA"/>
        </w:rPr>
      </w:pPr>
      <w:r w:rsidRPr="008D2542">
        <w:rPr>
          <w:rFonts w:ascii="Open Sans" w:hAnsi="Open Sans"/>
          <w:lang w:val="fr-CA"/>
        </w:rPr>
        <w:t xml:space="preserve">Računari obavljaju neki zadatak prateći i izvršavajući korak po korak unaprijed dati niz naredbi, instrukcija. Ove naredbe omogućavaju računarima da sortiraju, pronalaze i šalju informacije. Da bi svi ovi zadaci bili obavljeni na najbrži mogući način potrebno je raspolagati sa dobrim metodama za pronalaženje određenih stvari u velikim skupinama podataka, kao i za brzo slanje informacija preko telekomunikacionih mreža. </w:t>
      </w:r>
    </w:p>
    <w:p w:rsidR="00EC52D4" w:rsidRDefault="00EC52D4" w:rsidP="00EC52D4">
      <w:r w:rsidRPr="008D2542">
        <w:rPr>
          <w:rFonts w:ascii="Open Sans" w:hAnsi="Open Sans"/>
          <w:lang w:val="fr-CA"/>
        </w:rPr>
        <w:t xml:space="preserve">Jedan </w:t>
      </w:r>
      <w:r w:rsidRPr="008D2542">
        <w:rPr>
          <w:rFonts w:ascii="Open Sans" w:hAnsi="Open Sans"/>
          <w:i/>
          <w:iCs/>
          <w:lang w:val="fr-CA"/>
        </w:rPr>
        <w:t xml:space="preserve">algoritam </w:t>
      </w:r>
      <w:r w:rsidRPr="008D2542">
        <w:rPr>
          <w:rFonts w:ascii="Open Sans" w:hAnsi="Open Sans"/>
          <w:lang w:val="fr-CA"/>
        </w:rPr>
        <w:t xml:space="preserve">je skup naredbi za izvršenje jednog zadatka. </w:t>
      </w:r>
      <w:r>
        <w:rPr>
          <w:rFonts w:ascii="Open Sans" w:hAnsi="Open Sans"/>
        </w:rPr>
        <w:t xml:space="preserve">Ideja i pojam algoritma ima centralno mjesto u računarskim naukama. Algoritmi omogućavaju računarim da riješavaju probleme koje im zadamo. Neki algoritmi su brži, efikasniji od drugih. Mnogi otkriveni algoritmi nam omogućavaju da sada riješavamo probleme za čije rješavanje je prije trebalo mnogo, mnogo vremena – na primjer, nalaženje miliona cifara broja pi, ili nalaženje svih stranica na  World-Wide Web koje sadrže vaše ime, ili nalaženje najboljeg načina pakiranja paketa u transportni kontejner, ili odgovoriti na pitanje da li je neki broj sa 100 cifara prost ili nije. </w:t>
      </w:r>
    </w:p>
    <w:p w:rsidR="00EC52D4" w:rsidRDefault="00EC52D4" w:rsidP="00EC52D4">
      <w:pPr>
        <w:rPr>
          <w:rFonts w:ascii="Open Sans" w:hAnsi="Open Sans"/>
          <w:lang w:val="fr-CA"/>
        </w:rPr>
      </w:pPr>
      <w:r>
        <w:rPr>
          <w:rFonts w:ascii="Open Sans" w:hAnsi="Open Sans"/>
        </w:rPr>
        <w:t xml:space="preserve">Same riječ “algoritam” dolazi od imena istraživača Mohammed ibn Musa Al-Khowarizmi—Mohammed, sin Musin, iz Khowarizm-a—koji se priključio akademskom naučnom centru poznatom pod imenom Kuća mudrosti u Bagdadu oko 800 n.e. Njegovi radovi su prenijeli indijsko umijeće računanja prvo Arapima pa dakle nakon toga i u Evropu. </w:t>
      </w:r>
      <w:r w:rsidRPr="008D2542">
        <w:rPr>
          <w:rFonts w:ascii="Open Sans" w:hAnsi="Open Sans"/>
          <w:lang w:val="fr-CA"/>
        </w:rPr>
        <w:t>Kada su bili prevedeni na latinski godine 1120 n.e., prve dvije riječi su bile “Dixit Algorismi”—“tako je govorio Algorismi”.</w:t>
      </w: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Default="00EC52D4" w:rsidP="00EC52D4">
      <w:pPr>
        <w:rPr>
          <w:rFonts w:ascii="Open Sans" w:hAnsi="Open Sans"/>
          <w:lang w:val="fr-CA"/>
        </w:rPr>
      </w:pPr>
    </w:p>
    <w:p w:rsidR="00EC52D4" w:rsidRPr="008D2542" w:rsidRDefault="00EC52D4" w:rsidP="00EC52D4">
      <w:pPr>
        <w:rPr>
          <w:lang w:val="fr-CA"/>
        </w:rPr>
      </w:pPr>
    </w:p>
    <w:p w:rsidR="00CF14BE" w:rsidRPr="007148AC" w:rsidRDefault="00CF14BE">
      <w:pPr>
        <w:pStyle w:val="HiddenfromContents"/>
        <w:rPr>
          <w:rFonts w:ascii="Open Sans" w:hAnsi="Open Sans"/>
          <w:lang w:val="fr-CA"/>
        </w:rPr>
      </w:pPr>
      <w:r w:rsidRPr="007148AC">
        <w:rPr>
          <w:rFonts w:ascii="Open Sans" w:hAnsi="Open Sans"/>
          <w:lang w:val="fr-CA"/>
        </w:rPr>
        <w:lastRenderedPageBreak/>
        <w:t>Activity 6</w:t>
      </w:r>
    </w:p>
    <w:p w:rsidR="00EC52D4" w:rsidRPr="008D2542" w:rsidRDefault="00EC52D4" w:rsidP="00EC52D4">
      <w:pPr>
        <w:pStyle w:val="HiddenfromContents"/>
        <w:rPr>
          <w:lang w:val="fr-CA"/>
        </w:rPr>
      </w:pPr>
      <w:r w:rsidRPr="008D2542">
        <w:rPr>
          <w:rFonts w:ascii="Open Sans" w:hAnsi="Open Sans"/>
          <w:lang w:val="fr-CA"/>
        </w:rPr>
        <w:t>Aktivnost 6</w:t>
      </w:r>
    </w:p>
    <w:p w:rsidR="00EC52D4" w:rsidRPr="008D2542" w:rsidRDefault="00EC52D4" w:rsidP="00EC52D4">
      <w:pPr>
        <w:pStyle w:val="ActivityName"/>
        <w:rPr>
          <w:lang w:val="fr-CA"/>
        </w:rPr>
      </w:pPr>
      <w:r w:rsidRPr="008D2542">
        <w:rPr>
          <w:rFonts w:ascii="Open Sans" w:hAnsi="Open Sans"/>
          <w:lang w:val="fr-CA"/>
        </w:rPr>
        <w:t>Ratni brodovi</w:t>
      </w:r>
      <w:bookmarkStart w:id="42" w:name="_Toc280342978"/>
      <w:r w:rsidRPr="008D2542">
        <w:rPr>
          <w:rFonts w:ascii="Open Sans" w:hAnsi="Open Sans"/>
          <w:lang w:val="fr-CA"/>
        </w:rPr>
        <w:t>—</w:t>
      </w:r>
      <w:bookmarkEnd w:id="42"/>
      <w:r w:rsidRPr="008D2542">
        <w:rPr>
          <w:rFonts w:ascii="Open Sans" w:hAnsi="Open Sans"/>
          <w:i/>
          <w:lang w:val="fr-CA"/>
        </w:rPr>
        <w:t>Algoritmi pretraživanja</w:t>
      </w:r>
    </w:p>
    <w:p w:rsidR="00EC52D4" w:rsidRPr="008D2542" w:rsidRDefault="00EC52D4" w:rsidP="00EC52D4">
      <w:pPr>
        <w:pStyle w:val="Heading6"/>
        <w:rPr>
          <w:rFonts w:ascii="Open Sans" w:hAnsi="Open Sans"/>
          <w:lang w:val="fr-CA"/>
        </w:rPr>
      </w:pPr>
      <w:r w:rsidRPr="008D2542">
        <w:rPr>
          <w:rFonts w:ascii="Open Sans" w:hAnsi="Open Sans"/>
          <w:lang w:val="fr-CA"/>
        </w:rPr>
        <w:t>S</w:t>
      </w:r>
      <w:r>
        <w:rPr>
          <w:rFonts w:ascii="Open Sans" w:hAnsi="Open Sans"/>
          <w:lang w:val="fr-CA"/>
        </w:rPr>
        <w:t>ažetak</w:t>
      </w:r>
      <w:r w:rsidRPr="008D2542">
        <w:rPr>
          <w:rFonts w:ascii="Open Sans" w:hAnsi="Open Sans"/>
          <w:lang w:val="fr-CA"/>
        </w:rPr>
        <w:t xml:space="preserve"> </w:t>
      </w:r>
    </w:p>
    <w:p w:rsidR="00EC52D4" w:rsidRPr="008D2542" w:rsidRDefault="00EC52D4" w:rsidP="00EC52D4">
      <w:pPr>
        <w:pStyle w:val="BodyTextIndent3"/>
        <w:spacing w:after="240"/>
        <w:rPr>
          <w:lang w:val="fr-CA"/>
        </w:rPr>
      </w:pPr>
      <w:r w:rsidRPr="008D2542">
        <w:rPr>
          <w:rFonts w:ascii="Open Sans" w:hAnsi="Open Sans"/>
          <w:b w:val="0"/>
          <w:bCs w:val="0"/>
          <w:lang w:val="fr-CA"/>
        </w:rPr>
        <w:t>Računari često moraju naći informacije u velikim skupinama podataka. Prema tome potrebno je razviti brze i efikasne načine da se to uradi. Ova aktivnost pokazuje tri različita metoda pretraživanja: linearno pretraživanje, binarno pretraživanje i pretraživanje raspršivanjem (eng. hashing).</w:t>
      </w:r>
    </w:p>
    <w:p w:rsidR="00EC52D4" w:rsidRDefault="00EC52D4" w:rsidP="00EC52D4">
      <w:pPr>
        <w:pStyle w:val="Heading6"/>
      </w:pPr>
      <w:r>
        <w:rPr>
          <w:rFonts w:ascii="Open Sans" w:hAnsi="Open Sans"/>
        </w:rPr>
        <w:t>Veze sa Curriculum-om</w:t>
      </w:r>
    </w:p>
    <w:p w:rsidR="00EC52D4" w:rsidRDefault="00EC52D4" w:rsidP="00CB0BBD">
      <w:pPr>
        <w:pStyle w:val="Bulleted"/>
        <w:numPr>
          <w:ilvl w:val="0"/>
          <w:numId w:val="54"/>
        </w:numPr>
      </w:pPr>
      <w:r>
        <w:rPr>
          <w:rFonts w:ascii="Open Sans" w:hAnsi="Open Sans"/>
        </w:rPr>
        <w:t>Matematika: Brojevi – Istraživanje brojeva: Veći od, manji od i jednak broju</w:t>
      </w:r>
    </w:p>
    <w:p w:rsidR="00EC52D4" w:rsidRDefault="00EC52D4" w:rsidP="00CB0BBD">
      <w:pPr>
        <w:pStyle w:val="Bulleted"/>
        <w:numPr>
          <w:ilvl w:val="0"/>
          <w:numId w:val="54"/>
        </w:numPr>
      </w:pPr>
      <w:r>
        <w:rPr>
          <w:rFonts w:ascii="Open Sans" w:hAnsi="Open Sans"/>
        </w:rPr>
        <w:t>Matematika: Geometrija – Istraživanje oblika i prostora: Koordinate</w:t>
      </w:r>
    </w:p>
    <w:p w:rsidR="00EC52D4" w:rsidRDefault="00EC52D4" w:rsidP="00CB0BBD">
      <w:pPr>
        <w:pStyle w:val="Bulleted"/>
        <w:numPr>
          <w:ilvl w:val="0"/>
          <w:numId w:val="54"/>
        </w:numPr>
      </w:pPr>
      <w:r>
        <w:rPr>
          <w:rFonts w:ascii="Open Sans" w:hAnsi="Open Sans"/>
        </w:rPr>
        <w:t>Računarske nauke: Algoritmi</w:t>
      </w:r>
    </w:p>
    <w:p w:rsidR="00EC52D4" w:rsidRDefault="00EC52D4" w:rsidP="00EC52D4">
      <w:pPr>
        <w:pStyle w:val="Heading6"/>
      </w:pPr>
      <w:r>
        <w:rPr>
          <w:rFonts w:ascii="Open Sans" w:hAnsi="Open Sans"/>
        </w:rPr>
        <w:t>Vještine</w:t>
      </w:r>
    </w:p>
    <w:p w:rsidR="00EC52D4" w:rsidRDefault="00EC52D4" w:rsidP="00CB0BBD">
      <w:pPr>
        <w:pStyle w:val="Bulleted"/>
        <w:numPr>
          <w:ilvl w:val="0"/>
          <w:numId w:val="54"/>
        </w:numPr>
      </w:pPr>
      <w:r>
        <w:rPr>
          <w:rFonts w:ascii="Open Sans" w:hAnsi="Open Sans"/>
        </w:rPr>
        <w:t>Logičko razmišljanje</w:t>
      </w:r>
    </w:p>
    <w:p w:rsidR="00EC52D4" w:rsidRDefault="00EC52D4" w:rsidP="00EC52D4">
      <w:pPr>
        <w:pStyle w:val="Heading6"/>
      </w:pPr>
      <w:r>
        <w:rPr>
          <w:rFonts w:ascii="Open Sans" w:hAnsi="Open Sans"/>
        </w:rPr>
        <w:t>Dobna/starosna grupa</w:t>
      </w:r>
    </w:p>
    <w:p w:rsidR="00EC52D4" w:rsidRDefault="00EC52D4" w:rsidP="00CB0BBD">
      <w:pPr>
        <w:pStyle w:val="Bulleted"/>
        <w:numPr>
          <w:ilvl w:val="0"/>
          <w:numId w:val="54"/>
        </w:numPr>
      </w:pPr>
      <w:r>
        <w:rPr>
          <w:rFonts w:ascii="Open Sans" w:hAnsi="Open Sans"/>
        </w:rPr>
        <w:t>9 godina i više</w:t>
      </w:r>
    </w:p>
    <w:p w:rsidR="00EC52D4" w:rsidRDefault="00EC52D4" w:rsidP="00EC52D4">
      <w:pPr>
        <w:pStyle w:val="Heading6"/>
      </w:pPr>
      <w:r>
        <w:rPr>
          <w:rFonts w:ascii="Open Sans" w:hAnsi="Open Sans"/>
        </w:rPr>
        <w:t>Materijal</w:t>
      </w:r>
    </w:p>
    <w:p w:rsidR="00EC52D4" w:rsidRDefault="00EC52D4" w:rsidP="00EC52D4">
      <w:pPr>
        <w:pStyle w:val="BodyTextIndent"/>
        <w:spacing w:after="0"/>
      </w:pPr>
      <w:r>
        <w:rPr>
          <w:rFonts w:ascii="Open Sans" w:hAnsi="Open Sans"/>
        </w:rPr>
        <w:t>Svaki učenik će trebati:</w:t>
      </w:r>
    </w:p>
    <w:p w:rsidR="00EC52D4" w:rsidRDefault="00EC52D4" w:rsidP="00CB0BBD">
      <w:pPr>
        <w:pStyle w:val="Bulleted"/>
        <w:numPr>
          <w:ilvl w:val="0"/>
          <w:numId w:val="54"/>
        </w:numPr>
      </w:pPr>
      <w:r>
        <w:rPr>
          <w:rFonts w:ascii="Open Sans" w:hAnsi="Open Sans"/>
        </w:rPr>
        <w:t>Kopiju igara Ratnih brodova</w:t>
      </w:r>
    </w:p>
    <w:p w:rsidR="00EC52D4" w:rsidRDefault="00EC52D4" w:rsidP="00CB0BBD">
      <w:pPr>
        <w:pStyle w:val="Bulleted"/>
        <w:numPr>
          <w:ilvl w:val="0"/>
          <w:numId w:val="55"/>
        </w:numPr>
      </w:pPr>
      <w:r>
        <w:rPr>
          <w:rFonts w:ascii="Open Sans" w:hAnsi="Open Sans"/>
        </w:rPr>
        <w:t>1A, 1B za igru 1</w:t>
      </w:r>
    </w:p>
    <w:p w:rsidR="00EC52D4" w:rsidRDefault="00EC52D4" w:rsidP="00CB0BBD">
      <w:pPr>
        <w:pStyle w:val="Bulleted"/>
        <w:numPr>
          <w:ilvl w:val="0"/>
          <w:numId w:val="55"/>
        </w:numPr>
      </w:pPr>
      <w:r>
        <w:rPr>
          <w:rFonts w:ascii="Open Sans" w:hAnsi="Open Sans"/>
        </w:rPr>
        <w:t>2A, 2B za igru 2</w:t>
      </w:r>
    </w:p>
    <w:p w:rsidR="00EC52D4" w:rsidRDefault="00EC52D4" w:rsidP="00CB0BBD">
      <w:pPr>
        <w:numPr>
          <w:ilvl w:val="0"/>
          <w:numId w:val="55"/>
        </w:numPr>
      </w:pPr>
      <w:r>
        <w:rPr>
          <w:rFonts w:ascii="Open Sans" w:hAnsi="Open Sans"/>
        </w:rPr>
        <w:t>3A, 3B za igru 3</w:t>
      </w:r>
    </w:p>
    <w:p w:rsidR="00EC52D4" w:rsidRPr="00EC52D4" w:rsidRDefault="00EC52D4" w:rsidP="00CB0BBD">
      <w:pPr>
        <w:pStyle w:val="Bulleted"/>
        <w:numPr>
          <w:ilvl w:val="0"/>
          <w:numId w:val="54"/>
        </w:numPr>
      </w:pPr>
      <w:r>
        <w:rPr>
          <w:rFonts w:ascii="Open Sans" w:hAnsi="Open Sans"/>
        </w:rPr>
        <w:t xml:space="preserve">Vi sami kao nastavnik ćete trebati nekoliko dodatnih kopija listova za igru 1A', 1B', 2A', 2B', 3A', 3B'. </w:t>
      </w: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rPr>
          <w:rFonts w:ascii="Open Sans" w:hAnsi="Open Sans"/>
        </w:rPr>
      </w:pPr>
    </w:p>
    <w:p w:rsidR="00EC52D4" w:rsidRDefault="00EC52D4" w:rsidP="00EC52D4">
      <w:pPr>
        <w:pStyle w:val="Bulleted"/>
        <w:numPr>
          <w:ilvl w:val="0"/>
          <w:numId w:val="0"/>
        </w:numPr>
        <w:ind w:left="924" w:hanging="385"/>
      </w:pPr>
    </w:p>
    <w:p w:rsidR="00EC52D4" w:rsidRDefault="00EC52D4" w:rsidP="00EC52D4">
      <w:pPr>
        <w:pStyle w:val="HiddenfromContents"/>
      </w:pPr>
      <w:r>
        <w:rPr>
          <w:rFonts w:ascii="Open Sans" w:hAnsi="Open Sans"/>
        </w:rPr>
        <w:lastRenderedPageBreak/>
        <w:t>Ratni brodovi</w:t>
      </w:r>
    </w:p>
    <w:p w:rsidR="00EC52D4" w:rsidRDefault="00EC52D4" w:rsidP="00EC52D4">
      <w:pPr>
        <w:pStyle w:val="Heading6"/>
      </w:pPr>
      <w:r>
        <w:rPr>
          <w:rFonts w:ascii="Open Sans" w:hAnsi="Open Sans"/>
        </w:rPr>
        <w:t>Uvodna aktivnost</w:t>
      </w:r>
    </w:p>
    <w:p w:rsidR="00EC52D4" w:rsidRDefault="00EC52D4" w:rsidP="00CB0BBD">
      <w:pPr>
        <w:pStyle w:val="NumberedNormal"/>
        <w:numPr>
          <w:ilvl w:val="0"/>
          <w:numId w:val="56"/>
        </w:numPr>
      </w:pPr>
      <w:r>
        <w:rPr>
          <w:rFonts w:ascii="Open Sans" w:hAnsi="Open Sans"/>
        </w:rPr>
        <w:t>Izaberite 15-ak učenika i poredajte ih ispred razreda. Dajte svakom učeniku kartu sa brojem (i to u slučajnom redoslijedu). Tražite od učenika da ne pokazuju i kriju brojeve od ostatka razreda.</w:t>
      </w:r>
    </w:p>
    <w:p w:rsidR="00EC52D4" w:rsidRDefault="00EC52D4" w:rsidP="00CB0BBD">
      <w:pPr>
        <w:pStyle w:val="NumberedNormal"/>
        <w:numPr>
          <w:ilvl w:val="0"/>
          <w:numId w:val="56"/>
        </w:numPr>
      </w:pPr>
      <w:r>
        <w:rPr>
          <w:rFonts w:ascii="Open Sans" w:hAnsi="Open Sans"/>
        </w:rPr>
        <w:t xml:space="preserve">Sada dajte jednom učeniku posudu sa četiri ili pet slatkiša u njoj. Njegov zadatak je da pronađe jedan dati broj. Ovaj učenik ima mogućnost da  “plati” kako bi pogledao određenu kartu. Ukoliko pronađu tačan broj prije nego potroše sve slatkiše koje posjeduju onda mogu zadržati ostatak. </w:t>
      </w:r>
    </w:p>
    <w:p w:rsidR="00EC52D4" w:rsidRDefault="00EC52D4" w:rsidP="00CB0BBD">
      <w:pPr>
        <w:pStyle w:val="NumberedNormal"/>
        <w:numPr>
          <w:ilvl w:val="0"/>
          <w:numId w:val="56"/>
        </w:numPr>
      </w:pPr>
      <w:r>
        <w:rPr>
          <w:rFonts w:ascii="Open Sans" w:hAnsi="Open Sans"/>
        </w:rPr>
        <w:t>Igru možete ponavljati nekoliko puta.</w:t>
      </w:r>
    </w:p>
    <w:p w:rsidR="00EC52D4" w:rsidRDefault="00EC52D4" w:rsidP="00CB0BBD">
      <w:pPr>
        <w:pStyle w:val="NumberedNormal"/>
        <w:numPr>
          <w:ilvl w:val="0"/>
          <w:numId w:val="56"/>
        </w:numPr>
      </w:pPr>
      <w:r>
        <w:rPr>
          <w:rFonts w:ascii="Open Sans" w:hAnsi="Open Sans"/>
        </w:rPr>
        <w:t xml:space="preserve">Sada pomješajte karte i podijelite ih još jednom svima. Ovaj puta, tražite od učenika da se poredaju, sortiraju u rastućem redoslijedu. Proces pretraživanje se ponavlja. </w:t>
      </w:r>
    </w:p>
    <w:p w:rsidR="00EC52D4" w:rsidRDefault="00EC52D4" w:rsidP="00EC52D4">
      <w:r>
        <w:rPr>
          <w:rFonts w:ascii="Open Sans" w:hAnsi="Open Sans"/>
        </w:rPr>
        <w:t xml:space="preserve">Ukoliko su brojevi sortirani, pametan način bi bio da se koristi samo jedno “plaćanje” da bi se eliminiralo pola učenika samo tako što će učenik u sredini pokazati svoju kartu. Ponavljajući isti postupak i sa preostalom polovinom svako bi trebao biti u stanju pronaći traženi broj koristeći samo tri slatkiša. Povećana efikasnost će biti jasna svima. </w:t>
      </w:r>
    </w:p>
    <w:p w:rsidR="00EC52D4" w:rsidRDefault="00EC52D4" w:rsidP="00EC52D4">
      <w:pPr>
        <w:pStyle w:val="Heading6"/>
      </w:pPr>
      <w:r>
        <w:rPr>
          <w:rFonts w:ascii="Open Sans" w:hAnsi="Open Sans"/>
        </w:rPr>
        <w:t>Aktivnost</w:t>
      </w:r>
    </w:p>
    <w:p w:rsidR="00CF14BE" w:rsidRPr="00673612" w:rsidRDefault="00EC52D4" w:rsidP="00EC52D4">
      <w:pPr>
        <w:rPr>
          <w:rFonts w:ascii="Open Sans" w:hAnsi="Open Sans"/>
        </w:rPr>
      </w:pPr>
      <w:r>
        <w:rPr>
          <w:rFonts w:ascii="Open Sans" w:hAnsi="Open Sans"/>
        </w:rPr>
        <w:t>Učenici mogu osjetiti i razumjeti na koji način računari rade pretrage igrajući igru ratnih brodova. Dok igraju igru tražite od njih da razmišljaju o strategiji koju koriste za lociranje brodova.</w:t>
      </w:r>
    </w:p>
    <w:p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rsidR="00EC52D4" w:rsidRDefault="00EC52D4" w:rsidP="00EC52D4">
      <w:pPr>
        <w:pStyle w:val="HiddenfromContents"/>
      </w:pPr>
      <w:r>
        <w:rPr>
          <w:rFonts w:ascii="Open Sans" w:hAnsi="Open Sans"/>
          <w:sz w:val="36"/>
        </w:rPr>
        <w:lastRenderedPageBreak/>
        <w:t>Ratni brodovi—Igra linearnog pretraživanja</w:t>
      </w:r>
    </w:p>
    <w:p w:rsidR="00EC52D4" w:rsidRDefault="00EC52D4" w:rsidP="00EC52D4">
      <w:pPr>
        <w:pStyle w:val="Heading6"/>
      </w:pPr>
      <w:r>
        <w:rPr>
          <w:rFonts w:ascii="Open Sans" w:hAnsi="Open Sans"/>
        </w:rPr>
        <w:t>Pročitajte data uputstva učenicima</w:t>
      </w:r>
    </w:p>
    <w:p w:rsidR="00EC52D4" w:rsidRDefault="00EC52D4" w:rsidP="00CB0BBD">
      <w:pPr>
        <w:pStyle w:val="NumberedNormal"/>
        <w:numPr>
          <w:ilvl w:val="0"/>
          <w:numId w:val="8"/>
        </w:numPr>
      </w:pPr>
      <w:r>
        <w:rPr>
          <w:rFonts w:ascii="Open Sans" w:hAnsi="Open Sans"/>
        </w:rPr>
        <w:t>Rasporedite se u parove. Jedna osoba u paru ima list 1A,  a druga list 1B. Ne pokazujte svoj list svom partneru!</w:t>
      </w:r>
    </w:p>
    <w:p w:rsidR="00EC52D4" w:rsidRDefault="00EC52D4" w:rsidP="00CB0BBD">
      <w:pPr>
        <w:pStyle w:val="NumberedNormal"/>
        <w:numPr>
          <w:ilvl w:val="0"/>
          <w:numId w:val="8"/>
        </w:numPr>
      </w:pPr>
      <w:r>
        <w:rPr>
          <w:rFonts w:ascii="Open Sans" w:hAnsi="Open Sans"/>
        </w:rPr>
        <w:t xml:space="preserve">Svako će zaokružiti jedan ratni broj na gornjoj liniji vašeg lista za igranje i saopštiti svom partneru pripadajući broj. </w:t>
      </w:r>
    </w:p>
    <w:p w:rsidR="00EC52D4" w:rsidRDefault="00EC52D4" w:rsidP="00CB0BBD">
      <w:pPr>
        <w:pStyle w:val="NumberedNormal"/>
        <w:numPr>
          <w:ilvl w:val="0"/>
          <w:numId w:val="8"/>
        </w:numPr>
      </w:pPr>
      <w:r>
        <w:rPr>
          <w:rFonts w:ascii="Open Sans" w:hAnsi="Open Sans"/>
        </w:rPr>
        <w:t>Sada naizmjenično pogađajte gdje se nalazi brod vašeg para. (Vi ćete reći slovno ime broda a vaš par će vam reći koji je broj na brodu koji odgovara datom slovu.)</w:t>
      </w:r>
    </w:p>
    <w:p w:rsidR="00EC52D4" w:rsidRDefault="00EC52D4" w:rsidP="00CB0BBD">
      <w:pPr>
        <w:pStyle w:val="NumberedNormal"/>
        <w:numPr>
          <w:ilvl w:val="0"/>
          <w:numId w:val="8"/>
        </w:numPr>
      </w:pPr>
      <w:r>
        <w:rPr>
          <w:rFonts w:ascii="Open Sans" w:hAnsi="Open Sans"/>
        </w:rPr>
        <w:t xml:space="preserve">Koji je ukupan broj pucanja potreban da bi locirali ratni brod vašeg partnera ? Taj broj je onda vaš rezultat za ovu igru. </w:t>
      </w:r>
    </w:p>
    <w:p w:rsidR="00EC52D4" w:rsidRDefault="00EC52D4" w:rsidP="00EC52D4">
      <w:r>
        <w:rPr>
          <w:rFonts w:ascii="Open Sans" w:hAnsi="Open Sans"/>
        </w:rPr>
        <w:t>(Listovi 1A' i 1B' su dodani za učenike koji bi željeli da igraju više igara ili za one koji “slučajno” vide list svog para. Listovi 2A', 2B' i 3A', 3B' su tu za igre koje slijede.)</w:t>
      </w:r>
    </w:p>
    <w:p w:rsidR="00EC52D4" w:rsidRDefault="00EC52D4" w:rsidP="00EC52D4">
      <w:pPr>
        <w:pStyle w:val="Heading6"/>
      </w:pPr>
      <w:r>
        <w:rPr>
          <w:rFonts w:ascii="Open Sans" w:hAnsi="Open Sans"/>
        </w:rPr>
        <w:t>Diskusija nakon aktivnosti</w:t>
      </w:r>
    </w:p>
    <w:p w:rsidR="00CF14BE" w:rsidRDefault="00EC52D4" w:rsidP="00CB0BBD">
      <w:pPr>
        <w:pStyle w:val="NumberedNormal"/>
        <w:numPr>
          <w:ilvl w:val="0"/>
          <w:numId w:val="57"/>
        </w:numPr>
        <w:rPr>
          <w:rFonts w:ascii="Open Sans" w:hAnsi="Open Sans"/>
        </w:rPr>
      </w:pPr>
      <w:r>
        <w:rPr>
          <w:rFonts w:ascii="Open Sans" w:hAnsi="Open Sans"/>
        </w:rPr>
        <w:t>Koji su rezultati postignuti?</w:t>
      </w:r>
    </w:p>
    <w:p w:rsidR="00EC52D4" w:rsidRPr="000938A4" w:rsidRDefault="00EC52D4" w:rsidP="00CB0BBD">
      <w:pPr>
        <w:pStyle w:val="NumberedNormal"/>
        <w:numPr>
          <w:ilvl w:val="0"/>
          <w:numId w:val="57"/>
        </w:numPr>
        <w:rPr>
          <w:lang w:val="fr-CA"/>
        </w:rPr>
      </w:pPr>
      <w:r>
        <w:rPr>
          <w:rFonts w:ascii="Open Sans" w:hAnsi="Open Sans"/>
        </w:rPr>
        <w:t xml:space="preserve">Koji bi bio najmanji a koji najveći mogući rezultat? </w:t>
      </w:r>
      <w:r w:rsidRPr="008D2542">
        <w:rPr>
          <w:rFonts w:ascii="Open Sans" w:hAnsi="Open Sans"/>
          <w:lang w:val="fr-CA"/>
        </w:rPr>
        <w:t>(Odgovori su 1 i 26, pod pretpostavkom da učenici ne pucaju dva puta na isti brod. Ovaj metod se naziva ‘linearno pretraživanje’, jer podrazumjeva prolazak kroz sve moguće pozicije, jednu po jednu.</w:t>
      </w:r>
    </w:p>
    <w:p w:rsidR="000938A4" w:rsidRDefault="000938A4" w:rsidP="000938A4">
      <w:pPr>
        <w:pStyle w:val="NumberedNormal"/>
        <w:numPr>
          <w:ilvl w:val="0"/>
          <w:numId w:val="0"/>
        </w:numPr>
        <w:rPr>
          <w:rFonts w:ascii="Open Sans" w:hAnsi="Open Sans"/>
          <w:lang w:val="fr-CA"/>
        </w:rPr>
      </w:pPr>
    </w:p>
    <w:p w:rsidR="000938A4" w:rsidRDefault="000938A4" w:rsidP="000938A4">
      <w:pPr>
        <w:pStyle w:val="NumberedNormal"/>
        <w:numPr>
          <w:ilvl w:val="0"/>
          <w:numId w:val="0"/>
        </w:numPr>
        <w:rPr>
          <w:rFonts w:ascii="Open Sans" w:hAnsi="Open Sans"/>
          <w:lang w:val="fr-CA"/>
        </w:rPr>
      </w:pPr>
    </w:p>
    <w:p w:rsidR="000938A4" w:rsidRDefault="000938A4" w:rsidP="000938A4">
      <w:pPr>
        <w:pStyle w:val="NumberedNormal"/>
        <w:numPr>
          <w:ilvl w:val="0"/>
          <w:numId w:val="0"/>
        </w:numPr>
        <w:rPr>
          <w:rFonts w:ascii="Open Sans" w:hAnsi="Open Sans"/>
          <w:lang w:val="fr-CA"/>
        </w:rPr>
      </w:pPr>
    </w:p>
    <w:p w:rsidR="000938A4" w:rsidRPr="008D2542" w:rsidRDefault="000938A4" w:rsidP="000938A4">
      <w:pPr>
        <w:pStyle w:val="NumberedNormal"/>
        <w:numPr>
          <w:ilvl w:val="0"/>
          <w:numId w:val="0"/>
        </w:numPr>
        <w:rPr>
          <w:lang w:val="fr-CA"/>
        </w:rPr>
        <w:sectPr w:rsidR="000938A4" w:rsidRPr="008D2542" w:rsidSect="00EC52D4">
          <w:pgSz w:w="11906" w:h="16838"/>
          <w:pgMar w:top="1418" w:right="1701" w:bottom="1985" w:left="1701" w:header="0" w:footer="1134" w:gutter="0"/>
          <w:cols w:space="720"/>
          <w:formProt w:val="0"/>
          <w:docGrid w:linePitch="360" w:charSpace="-2049"/>
        </w:sectPr>
      </w:pPr>
    </w:p>
    <w:p w:rsidR="00EC52D4" w:rsidRPr="007148AC" w:rsidRDefault="00EC52D4" w:rsidP="000938A4">
      <w:pPr>
        <w:pStyle w:val="HiddenfromContents"/>
        <w:ind w:firstLine="0"/>
        <w:rPr>
          <w:lang w:val="fr-CA"/>
        </w:rPr>
      </w:pPr>
      <w:r w:rsidRPr="007148AC">
        <w:rPr>
          <w:rFonts w:ascii="Open Sans" w:hAnsi="Open Sans"/>
          <w:sz w:val="36"/>
          <w:lang w:val="fr-CA"/>
        </w:rPr>
        <w:lastRenderedPageBreak/>
        <w:t>Ratni brodovi—Igra binarnog pretraživanja</w:t>
      </w:r>
    </w:p>
    <w:p w:rsidR="00EC52D4" w:rsidRPr="007148AC" w:rsidRDefault="00EC52D4" w:rsidP="00EC52D4">
      <w:pPr>
        <w:pStyle w:val="Heading6"/>
        <w:rPr>
          <w:lang w:val="fr-CA"/>
        </w:rPr>
      </w:pPr>
      <w:r w:rsidRPr="007148AC">
        <w:rPr>
          <w:rFonts w:ascii="Open Sans" w:hAnsi="Open Sans"/>
          <w:lang w:val="fr-CA"/>
        </w:rPr>
        <w:t>Uputstva</w:t>
      </w:r>
    </w:p>
    <w:p w:rsidR="00EC52D4" w:rsidRDefault="00EC52D4" w:rsidP="00EC52D4">
      <w:pPr>
        <w:pStyle w:val="BodyTextIndent"/>
      </w:pPr>
      <w:r w:rsidRPr="007148AC">
        <w:rPr>
          <w:rFonts w:ascii="Open Sans" w:hAnsi="Open Sans"/>
          <w:lang w:val="fr-CA"/>
        </w:rPr>
        <w:t xml:space="preserve">Uputstva za ovu verziju igre su ista kao i za prethodnu igru ali su sada brojevi na brodovima dati u rastućem redoslijedu. </w:t>
      </w:r>
      <w:r>
        <w:rPr>
          <w:rFonts w:ascii="Open Sans" w:hAnsi="Open Sans"/>
        </w:rPr>
        <w:t>Objasnite to učenicima prije nego što igra počne.</w:t>
      </w:r>
    </w:p>
    <w:p w:rsidR="00EC52D4" w:rsidRDefault="00EC52D4" w:rsidP="00CB0BBD">
      <w:pPr>
        <w:pStyle w:val="NumberedNormal"/>
        <w:numPr>
          <w:ilvl w:val="0"/>
          <w:numId w:val="58"/>
        </w:numPr>
      </w:pPr>
      <w:r w:rsidRPr="008D2542">
        <w:rPr>
          <w:rFonts w:ascii="Open Sans" w:hAnsi="Open Sans"/>
          <w:lang w:val="fr-CA"/>
        </w:rPr>
        <w:t xml:space="preserve">Podijelite se ponovo u parove. Jedna osoba u paru posjeduje list 2A, a druga posjeduje list 2B. </w:t>
      </w:r>
      <w:r>
        <w:rPr>
          <w:rFonts w:ascii="Open Sans" w:hAnsi="Open Sans"/>
          <w:b/>
        </w:rPr>
        <w:t xml:space="preserve">Ne </w:t>
      </w:r>
      <w:r>
        <w:rPr>
          <w:rFonts w:ascii="Open Sans" w:hAnsi="Open Sans"/>
        </w:rPr>
        <w:t>pokazujte svoj list svom paru!</w:t>
      </w:r>
    </w:p>
    <w:p w:rsidR="00EC52D4" w:rsidRDefault="00EC52D4" w:rsidP="00CB0BBD">
      <w:pPr>
        <w:pStyle w:val="NumberedNormal"/>
        <w:numPr>
          <w:ilvl w:val="0"/>
          <w:numId w:val="58"/>
        </w:numPr>
      </w:pPr>
      <w:r>
        <w:rPr>
          <w:rFonts w:ascii="Open Sans" w:hAnsi="Open Sans"/>
        </w:rPr>
        <w:t xml:space="preserve">Svako od vas će zaokružiti jedan ratni brod na gornjoj liniji svog lista za igru i saopštiti ga partneru. </w:t>
      </w:r>
    </w:p>
    <w:p w:rsidR="00EC52D4" w:rsidRDefault="00EC52D4" w:rsidP="00CB0BBD">
      <w:pPr>
        <w:pStyle w:val="NumberedNormal"/>
        <w:numPr>
          <w:ilvl w:val="0"/>
          <w:numId w:val="58"/>
        </w:numPr>
      </w:pPr>
      <w:r>
        <w:rPr>
          <w:rFonts w:ascii="Open Sans" w:hAnsi="Open Sans"/>
        </w:rPr>
        <w:t>Sada naizmjenično pokušajte pronaći gdje se nalazi brod vašeg partnera. (Vi ćete reći slovno ime broda a vaš par će vam reći koji je broj na brodu koji odgovara datom slovu.)</w:t>
      </w:r>
    </w:p>
    <w:p w:rsidR="00EC52D4" w:rsidRDefault="00EC52D4" w:rsidP="00CB0BBD">
      <w:pPr>
        <w:pStyle w:val="NumberedNormal"/>
        <w:numPr>
          <w:ilvl w:val="0"/>
          <w:numId w:val="58"/>
        </w:numPr>
      </w:pPr>
      <w:r>
        <w:rPr>
          <w:rFonts w:ascii="Open Sans" w:hAnsi="Open Sans"/>
        </w:rPr>
        <w:t xml:space="preserve">Koji je ukupan broj pucanja potreban da bi locirali ratni brod vašeg partnera ? Taj broj je onda vaš rezultat za ovu igru. </w:t>
      </w:r>
    </w:p>
    <w:p w:rsidR="00EC52D4" w:rsidRDefault="00EC52D4" w:rsidP="00EC52D4">
      <w:pPr>
        <w:pStyle w:val="NumberedNormal"/>
        <w:rPr>
          <w:rFonts w:ascii="Open Sans" w:hAnsi="Open Sans"/>
        </w:rPr>
      </w:pPr>
    </w:p>
    <w:p w:rsidR="00EC52D4" w:rsidRDefault="00EC52D4" w:rsidP="00EC52D4">
      <w:pPr>
        <w:pStyle w:val="Heading6"/>
      </w:pPr>
      <w:r>
        <w:rPr>
          <w:rFonts w:ascii="Open Sans" w:hAnsi="Open Sans"/>
        </w:rPr>
        <w:t>Diskusija nakon igre</w:t>
      </w:r>
    </w:p>
    <w:p w:rsidR="00EC52D4" w:rsidRDefault="00EC52D4" w:rsidP="00CB0BBD">
      <w:pPr>
        <w:pStyle w:val="NumberedNormal"/>
        <w:numPr>
          <w:ilvl w:val="0"/>
          <w:numId w:val="59"/>
        </w:numPr>
      </w:pPr>
      <w:r>
        <w:rPr>
          <w:rFonts w:ascii="Open Sans" w:hAnsi="Open Sans"/>
        </w:rPr>
        <w:t>Koji su rezultati postignuti?</w:t>
      </w:r>
    </w:p>
    <w:p w:rsidR="00EC52D4" w:rsidRDefault="00EC52D4" w:rsidP="00CB0BBD">
      <w:pPr>
        <w:pStyle w:val="NumberedNormal"/>
        <w:numPr>
          <w:ilvl w:val="0"/>
          <w:numId w:val="59"/>
        </w:numPr>
      </w:pPr>
      <w:r>
        <w:rPr>
          <w:rFonts w:ascii="Open Sans" w:hAnsi="Open Sans"/>
        </w:rPr>
        <w:t>Koja strategija pretraživanja omogućava najniži rezultat?</w:t>
      </w:r>
    </w:p>
    <w:p w:rsidR="00EC52D4" w:rsidRDefault="00EC52D4" w:rsidP="00CB0BBD">
      <w:pPr>
        <w:pStyle w:val="NumberedNormal"/>
        <w:numPr>
          <w:ilvl w:val="0"/>
          <w:numId w:val="59"/>
        </w:numPr>
      </w:pPr>
      <w:r>
        <w:rPr>
          <w:rFonts w:ascii="Open Sans" w:hAnsi="Open Sans"/>
        </w:rPr>
        <w:t>Koji brod bi vi izabrali za prvu metu? (Brod u sredini vam govori u kojoj polovini reda se nalazi traženi brod.) Koju poziciju bi izabrali u sljedećem pokušaju?(Ponovo, najbolja strategija je uvijek izabrati brod u sredini dijela za koji znate da sadrži traženi brod.)</w:t>
      </w:r>
    </w:p>
    <w:p w:rsidR="00EC52D4" w:rsidRDefault="00EC52D4" w:rsidP="00CB0BBD">
      <w:pPr>
        <w:pStyle w:val="NumberedNormal"/>
        <w:numPr>
          <w:ilvl w:val="0"/>
          <w:numId w:val="59"/>
        </w:numPr>
      </w:pPr>
      <w:r>
        <w:rPr>
          <w:rFonts w:ascii="Open Sans" w:hAnsi="Open Sans"/>
        </w:rPr>
        <w:t>Ukoliko se primjeni ovakva strategija koliko pokušaja je potrebno da bi pronašli brod (najviše pet).</w:t>
      </w:r>
    </w:p>
    <w:p w:rsidR="00EC52D4" w:rsidRDefault="00EC52D4" w:rsidP="00EC52D4">
      <w:pPr>
        <w:sectPr w:rsidR="00EC52D4">
          <w:pgSz w:w="11906" w:h="16838"/>
          <w:pgMar w:top="1418" w:right="1701" w:bottom="1985" w:left="1701" w:header="0" w:footer="0" w:gutter="0"/>
          <w:cols w:space="720"/>
          <w:formProt w:val="0"/>
          <w:docGrid w:linePitch="360" w:charSpace="-2049"/>
        </w:sectPr>
      </w:pPr>
      <w:r>
        <w:rPr>
          <w:rFonts w:ascii="Open Sans" w:hAnsi="Open Sans"/>
        </w:rPr>
        <w:t xml:space="preserve">Ovaj metod se naziva ‘binarno pretraživanje’, jer dijeli problem na dva njegova dijela. </w:t>
      </w:r>
    </w:p>
    <w:p w:rsidR="00EC52D4" w:rsidRDefault="00EC52D4" w:rsidP="00EC52D4">
      <w:pPr>
        <w:pStyle w:val="HiddenfromContents"/>
      </w:pPr>
      <w:r>
        <w:rPr>
          <w:rFonts w:ascii="Open Sans" w:hAnsi="Open Sans"/>
          <w:sz w:val="36"/>
        </w:rPr>
        <w:lastRenderedPageBreak/>
        <w:t>Ratni brodovi—Igra raspršenog (hashing) pretraživanja</w:t>
      </w:r>
    </w:p>
    <w:p w:rsidR="00EC52D4" w:rsidRDefault="00EC52D4" w:rsidP="00EC52D4">
      <w:pPr>
        <w:pStyle w:val="Heading6"/>
      </w:pPr>
      <w:r>
        <w:rPr>
          <w:rFonts w:ascii="Open Sans" w:hAnsi="Open Sans"/>
        </w:rPr>
        <w:t>Uputstva</w:t>
      </w:r>
    </w:p>
    <w:p w:rsidR="00EC52D4" w:rsidRDefault="00EC52D4" w:rsidP="00CB0BBD">
      <w:pPr>
        <w:pStyle w:val="NumberedNormal"/>
        <w:numPr>
          <w:ilvl w:val="0"/>
          <w:numId w:val="60"/>
        </w:numPr>
      </w:pPr>
      <w:r>
        <w:rPr>
          <w:rFonts w:ascii="Open Sans" w:hAnsi="Open Sans"/>
        </w:rPr>
        <w:t xml:space="preserve">Svako uzme po jedan list kao u prethodnim igrama i saopšti svom partneru broj izabranog broda. </w:t>
      </w:r>
    </w:p>
    <w:p w:rsidR="00EC52D4" w:rsidRPr="008D2542" w:rsidRDefault="00EC52D4" w:rsidP="00CB0BBD">
      <w:pPr>
        <w:pStyle w:val="NumberedNormal"/>
        <w:numPr>
          <w:ilvl w:val="0"/>
          <w:numId w:val="60"/>
        </w:numPr>
        <w:rPr>
          <w:lang w:val="fr-CA"/>
        </w:rPr>
      </w:pPr>
      <w:r>
        <w:rPr>
          <w:rFonts w:ascii="Open Sans" w:hAnsi="Open Sans"/>
        </w:rPr>
        <w:t xml:space="preserve">U ovoj igri možete pronaći kolonu (od 0 do 9) u kojoj se nalazi brod. Jednostavno saberete cifre broja izabranog broda. </w:t>
      </w:r>
      <w:r w:rsidRPr="008D2542">
        <w:rPr>
          <w:rFonts w:ascii="Open Sans" w:hAnsi="Open Sans"/>
          <w:lang w:val="fr-CA"/>
        </w:rPr>
        <w:t xml:space="preserve">Posljednja cifra dobivene sume je kolona gdje se nalazi brod. Na primjer, da bi odredili kolonu gdje se nalazi brod 2345 saberete sve cifre 2+3+4+5, što daje 14. Posljednja cifra sume je 4 pa se tako traženi brod mora nalaziti u koloni 4. Nakon što ste odredili u kojoj koloni se nalzi traženi brod treba odrediti koji od brodovo u toj koloni je traženi brod. Ova tehnika se naziva tehnika raspršivanja (eng. Hashng) jer su cifre isjeckane(raspršene, razbijene) pa pomješanje sve zajedno. </w:t>
      </w:r>
    </w:p>
    <w:p w:rsidR="00EC52D4" w:rsidRPr="008D2542" w:rsidRDefault="00EC52D4" w:rsidP="00CB0BBD">
      <w:pPr>
        <w:pStyle w:val="NumberedNormal"/>
        <w:numPr>
          <w:ilvl w:val="0"/>
          <w:numId w:val="60"/>
        </w:numPr>
        <w:rPr>
          <w:lang w:val="fr-CA"/>
        </w:rPr>
      </w:pPr>
      <w:r w:rsidRPr="008D2542">
        <w:rPr>
          <w:rFonts w:ascii="Open Sans" w:hAnsi="Open Sans"/>
          <w:lang w:val="fr-CA"/>
        </w:rPr>
        <w:t xml:space="preserve">Sada igrajte istu igru koristeći novu strategiju pretraživanja. Moguće je da želite da igrate više igara koristeći isti list—jednostavno izaberite svoje brodove iz različitih kolona. </w:t>
      </w:r>
    </w:p>
    <w:p w:rsidR="00EC52D4" w:rsidRPr="008D2542" w:rsidRDefault="00EC52D4" w:rsidP="00EC52D4">
      <w:pPr>
        <w:pStyle w:val="BodyTextIndent"/>
        <w:rPr>
          <w:lang w:val="fr-CA"/>
        </w:rPr>
      </w:pPr>
      <w:r w:rsidRPr="008D2542">
        <w:rPr>
          <w:rFonts w:ascii="Open Sans" w:hAnsi="Open Sans"/>
          <w:lang w:val="fr-CA"/>
        </w:rPr>
        <w:t>(Primjetimo da, za razliku od ostalih igara, dodatni listovi 3A' i 3B' moraju biti korišteni kao par, jer raspored brodova u kolonama mora odgovarati.)</w:t>
      </w:r>
    </w:p>
    <w:p w:rsidR="00EC52D4" w:rsidRDefault="00EC52D4" w:rsidP="00EC52D4">
      <w:pPr>
        <w:pStyle w:val="Heading6"/>
      </w:pPr>
      <w:r>
        <w:rPr>
          <w:rFonts w:ascii="Open Sans" w:hAnsi="Open Sans"/>
        </w:rPr>
        <w:t>Diskusija nakon aktivnosti</w:t>
      </w:r>
    </w:p>
    <w:p w:rsidR="00EC52D4" w:rsidRDefault="00EC52D4" w:rsidP="00CB0BBD">
      <w:pPr>
        <w:pStyle w:val="NumberedNormal"/>
        <w:numPr>
          <w:ilvl w:val="0"/>
          <w:numId w:val="61"/>
        </w:numPr>
      </w:pPr>
      <w:r>
        <w:rPr>
          <w:rFonts w:ascii="Open Sans" w:hAnsi="Open Sans"/>
        </w:rPr>
        <w:t xml:space="preserve">Sakupite i razmotrite postignute rezultate kao i ranije. </w:t>
      </w:r>
    </w:p>
    <w:p w:rsidR="00EC52D4" w:rsidRPr="008D2542" w:rsidRDefault="00EC52D4" w:rsidP="00CB0BBD">
      <w:pPr>
        <w:pStyle w:val="NumberedNormal"/>
        <w:numPr>
          <w:ilvl w:val="0"/>
          <w:numId w:val="61"/>
        </w:numPr>
        <w:rPr>
          <w:lang w:val="fr-CA"/>
        </w:rPr>
      </w:pPr>
      <w:r w:rsidRPr="00D27771">
        <w:rPr>
          <w:rFonts w:ascii="Open Sans" w:hAnsi="Open Sans"/>
          <w:lang w:val="fr-CA"/>
        </w:rPr>
        <w:t xml:space="preserve">Koji brodovi se brzo i lagano pronalaze? (Oni koji su jedini u svojoj koloni.) Koji brodovi bi mogli biti teži za pronalaženje? </w:t>
      </w:r>
      <w:r w:rsidRPr="008D2542">
        <w:rPr>
          <w:rFonts w:ascii="Open Sans" w:hAnsi="Open Sans"/>
          <w:lang w:val="fr-CA"/>
        </w:rPr>
        <w:t>(Oni u čijim pripadajućim kolonama ima mnogo brodova.)</w:t>
      </w:r>
    </w:p>
    <w:p w:rsidR="00EC52D4" w:rsidRDefault="00EC52D4" w:rsidP="00CB0BBD">
      <w:pPr>
        <w:pStyle w:val="NumberedNormal"/>
        <w:numPr>
          <w:ilvl w:val="0"/>
          <w:numId w:val="61"/>
        </w:numPr>
      </w:pPr>
      <w:r w:rsidRPr="008D2542">
        <w:rPr>
          <w:rFonts w:ascii="Open Sans" w:hAnsi="Open Sans"/>
          <w:lang w:val="fr-CA"/>
        </w:rPr>
        <w:t xml:space="preserve">Koja od tri tehnike pretraživanja je najbrža? </w:t>
      </w:r>
      <w:r>
        <w:rPr>
          <w:rFonts w:ascii="Open Sans" w:hAnsi="Open Sans"/>
        </w:rPr>
        <w:t>Zašto?</w:t>
      </w:r>
    </w:p>
    <w:p w:rsidR="00EC52D4" w:rsidRPr="008D2542" w:rsidRDefault="00EC52D4" w:rsidP="00EC52D4">
      <w:pPr>
        <w:rPr>
          <w:lang w:val="fr-CA"/>
        </w:rPr>
        <w:sectPr w:rsidR="00EC52D4" w:rsidRPr="008D2542">
          <w:pgSz w:w="11906" w:h="16838"/>
          <w:pgMar w:top="1418" w:right="1701" w:bottom="1985" w:left="1701" w:header="0" w:footer="0" w:gutter="0"/>
          <w:cols w:space="720"/>
          <w:formProt w:val="0"/>
          <w:docGrid w:linePitch="360" w:charSpace="-2049"/>
        </w:sectPr>
      </w:pPr>
      <w:r w:rsidRPr="008D2542">
        <w:rPr>
          <w:rFonts w:ascii="Open Sans" w:hAnsi="Open Sans"/>
          <w:lang w:val="fr-CA"/>
        </w:rPr>
        <w:t>Koje su prednosti svake od tri razmatrane tehnike pretraživanja? (Druga strategija je brža nego prva, ali prva ne zahtjeva da su brodovi sortirani u nekom redoslijedu (rastućem ili opadajućem. Treća strategija je obično brža nego prve dvije, ali je moguće, da u nekom nesretnom slučaju, bude jako spora. U najgorem slučaju, ako svi brodovi završe u istoj koloni onda će biti spora upravo kao i prva strategija.)</w:t>
      </w:r>
    </w:p>
    <w:p w:rsidR="00EC52D4" w:rsidRDefault="00EC52D4" w:rsidP="00EC52D4">
      <w:pPr>
        <w:pStyle w:val="HiddenfromContents"/>
      </w:pPr>
      <w:r>
        <w:rPr>
          <w:rFonts w:ascii="Open Sans" w:hAnsi="Open Sans"/>
        </w:rPr>
        <w:lastRenderedPageBreak/>
        <w:t>Dodatne Aktivnosti</w:t>
      </w:r>
    </w:p>
    <w:p w:rsidR="00EC52D4" w:rsidRPr="008D2542" w:rsidRDefault="00EC52D4" w:rsidP="00CB0BBD">
      <w:pPr>
        <w:pStyle w:val="NumberedNormal"/>
        <w:numPr>
          <w:ilvl w:val="0"/>
          <w:numId w:val="62"/>
        </w:numPr>
        <w:rPr>
          <w:lang w:val="fr-CA"/>
        </w:rPr>
      </w:pPr>
      <w:r>
        <w:rPr>
          <w:rFonts w:ascii="Open Sans" w:hAnsi="Open Sans"/>
        </w:rPr>
        <w:t xml:space="preserve">Zatražite od učenika da naprave svoje primjerke listova za sve tri igre. Za drugu igru moraju složiti pripadajuće brojeve brodova u rastućem redoslijedu. Pitajte ih kako bi mogli napraviti Igru raspršivanja jako teškom za igranje. </w:t>
      </w:r>
      <w:r w:rsidRPr="008D2542">
        <w:rPr>
          <w:rFonts w:ascii="Open Sans" w:hAnsi="Open Sans"/>
          <w:lang w:val="fr-CA"/>
        </w:rPr>
        <w:t xml:space="preserve">(Najteža igra je ona kada su svi brodovi u istoj koloni.) Kako možete napraviti istu igru najlakšom za igranje? (Trebate pokušati imati isti broj brodova u svakoj koloni.) </w:t>
      </w:r>
    </w:p>
    <w:p w:rsidR="00EC52D4" w:rsidRPr="008D2542" w:rsidRDefault="00EC52D4" w:rsidP="00CB0BBD">
      <w:pPr>
        <w:pStyle w:val="NumberedNormal"/>
        <w:numPr>
          <w:ilvl w:val="0"/>
          <w:numId w:val="62"/>
        </w:numPr>
        <w:rPr>
          <w:lang w:val="fr-CA"/>
        </w:rPr>
      </w:pPr>
      <w:r w:rsidRPr="008D2542">
        <w:rPr>
          <w:rFonts w:ascii="Open Sans" w:hAnsi="Open Sans"/>
          <w:lang w:val="fr-CA"/>
        </w:rPr>
        <w:t>Šta bi se dogodilo ako brod koji tražite nije uopšte na listu? (U slučaju Linearnog pretraživanja potrebno je ukupno 26 pokušaja da bi ovo dokazali. U Binarnom pretraživanju potrebno je pet pokušaja da bi ovo dokazali. Što se tiče Raspršenog pretraživanja ovaj broj zavisi od toga koliko brodova ima u odgovarajućoj koloni.)</w:t>
      </w:r>
    </w:p>
    <w:p w:rsidR="00EC52D4" w:rsidRPr="008D2542" w:rsidRDefault="00EC52D4" w:rsidP="00CB0BBD">
      <w:pPr>
        <w:pStyle w:val="NumberedNormal"/>
        <w:numPr>
          <w:ilvl w:val="0"/>
          <w:numId w:val="62"/>
        </w:numPr>
        <w:rPr>
          <w:lang w:val="fr-CA"/>
        </w:rPr>
        <w:sectPr w:rsidR="00EC52D4" w:rsidRPr="008D2542">
          <w:pgSz w:w="11906" w:h="16838"/>
          <w:pgMar w:top="1418" w:right="1701" w:bottom="1985" w:left="1701" w:header="0" w:footer="0" w:gutter="0"/>
          <w:cols w:space="720"/>
          <w:formProt w:val="0"/>
          <w:docGrid w:linePitch="360" w:charSpace="-2049"/>
        </w:sectPr>
      </w:pPr>
      <w:r w:rsidRPr="008D2542">
        <w:rPr>
          <w:rFonts w:ascii="Open Sans" w:hAnsi="Open Sans"/>
          <w:lang w:val="fr-CA"/>
        </w:rPr>
        <w:t>U slučaju kada koristimo Binarno pretraživanje koliko je pokušaja potrebno ako bi bilo ukupno 100-njak pozicija (oko šest pokušaja), a oko 1000 lokacija (oko devet pokušaja), a onda ako bi imali oko milion lokacija (oko devetnaest pokušaja)? (Primjetimo da broj pokušaja raste jako sporo u odnosu na broj brodov. Samo jedan dodatni pokušaj je potreban kada se broj brodova udupla pa je prema tome broj pokušaja proporcionalan logaritmu ukupnog broja brodova.)</w:t>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FB70534" wp14:editId="45A939C1">
            <wp:extent cx="5429250" cy="821563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29250" cy="8215630"/>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B4F840B" wp14:editId="555A0B9E">
            <wp:extent cx="5400675" cy="8201025"/>
            <wp:effectExtent l="0" t="0" r="9525" b="3175"/>
            <wp:docPr id="34" name="Picture 34" descr="Battleships 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tleships 1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4895FE8" wp14:editId="19D9AA1E">
            <wp:extent cx="5400675" cy="8201025"/>
            <wp:effectExtent l="0" t="0" r="9525" b="3175"/>
            <wp:docPr id="35" name="Picture 35" descr="Battleship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ships 2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5310CD1" wp14:editId="40AC13E8">
            <wp:extent cx="5400675" cy="8201025"/>
            <wp:effectExtent l="0" t="0" r="9525" b="3175"/>
            <wp:docPr id="36" name="Picture 36" descr="Battleships 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ttleships 2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5C576FB" wp14:editId="7CB5D8FB">
            <wp:extent cx="5486400" cy="7958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795845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37258D8" wp14:editId="66C1CBFF">
            <wp:extent cx="5400675" cy="7800975"/>
            <wp:effectExtent l="0" t="0" r="9525" b="0"/>
            <wp:docPr id="38" name="Picture 38" descr="Battleships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ttleships 3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780097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34C73242" wp14:editId="2F015726">
            <wp:extent cx="5400675" cy="8329930"/>
            <wp:effectExtent l="0" t="0" r="9525" b="1270"/>
            <wp:docPr id="39" name="Picture 39" descr="Battleships 1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ttleships 1A prim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8DFD502" wp14:editId="11997528">
            <wp:extent cx="5400675" cy="8372475"/>
            <wp:effectExtent l="0" t="0" r="9525" b="9525"/>
            <wp:docPr id="40" name="Picture 40" descr="Battleships 1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ttleships 1B prim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1DFB8F10" wp14:editId="02919FFC">
            <wp:extent cx="5400675" cy="8329930"/>
            <wp:effectExtent l="0" t="0" r="9525" b="1270"/>
            <wp:docPr id="41" name="Picture 41" descr="Battleships 2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ttleships 2A prim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6AC0A6A" wp14:editId="1DCA5CF2">
            <wp:extent cx="5400675" cy="8372475"/>
            <wp:effectExtent l="0" t="0" r="9525" b="9525"/>
            <wp:docPr id="42" name="Picture 42" descr="Battleships 2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ttleships 2B prim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11867CA" wp14:editId="4056C940">
            <wp:extent cx="5400675" cy="7987030"/>
            <wp:effectExtent l="0" t="0" r="9525" b="0"/>
            <wp:docPr id="43" name="Picture 43" descr="Battleships 3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ttleships 3A prim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7987030"/>
                    </a:xfrm>
                    <a:prstGeom prst="rect">
                      <a:avLst/>
                    </a:prstGeom>
                    <a:noFill/>
                    <a:ln>
                      <a:noFill/>
                    </a:ln>
                  </pic:spPr>
                </pic:pic>
              </a:graphicData>
            </a:graphic>
          </wp:inline>
        </w:drawing>
      </w:r>
    </w:p>
    <w:p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40527DB6" wp14:editId="065783ED">
            <wp:extent cx="5386705" cy="8029575"/>
            <wp:effectExtent l="0" t="0" r="0" b="0"/>
            <wp:docPr id="44" name="Picture 44" descr="Battleships 3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ttleships 3B prim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86705" cy="8029575"/>
                    </a:xfrm>
                    <a:prstGeom prst="rect">
                      <a:avLst/>
                    </a:prstGeom>
                    <a:noFill/>
                    <a:ln>
                      <a:noFill/>
                    </a:ln>
                  </pic:spPr>
                </pic:pic>
              </a:graphicData>
            </a:graphic>
          </wp:inline>
        </w:drawing>
      </w:r>
    </w:p>
    <w:p w:rsidR="00EC52D4" w:rsidRPr="008D2542" w:rsidRDefault="00EC52D4" w:rsidP="00EC52D4">
      <w:pPr>
        <w:pStyle w:val="HiddenfromContents"/>
        <w:rPr>
          <w:lang w:val="fr-CA"/>
        </w:rPr>
      </w:pPr>
      <w:r w:rsidRPr="008D2542">
        <w:rPr>
          <w:rFonts w:ascii="Open Sans" w:hAnsi="Open Sans"/>
          <w:lang w:val="fr-CA"/>
        </w:rPr>
        <w:lastRenderedPageBreak/>
        <w:t>Zašto je ovo sve važno?</w:t>
      </w:r>
    </w:p>
    <w:p w:rsidR="00EC52D4" w:rsidRPr="008D2542" w:rsidRDefault="00EC52D4" w:rsidP="00EC52D4">
      <w:pPr>
        <w:rPr>
          <w:lang w:val="fr-CA"/>
        </w:rPr>
      </w:pPr>
      <w:r w:rsidRPr="008D2542">
        <w:rPr>
          <w:rFonts w:ascii="Open Sans" w:hAnsi="Open Sans"/>
          <w:lang w:val="fr-CA"/>
        </w:rPr>
        <w:t xml:space="preserve">Računari čuvaju i rade sa velikim količinama podataka i moraju biti u stanju prolaziti i pretraživati ove podatke na brz i efikasan način. Jedan od najvećih problema pretraživanja u svijetu danas je pretraživanje podataka na cijelom Internetu. Potrebno je pretražiti milijarde web stranica u samo jednom djeliću sekunde. Pretraživači danas dosta dobro rješavaju ovaj problem. Kada tražimo od računara da pronđe jedan podatak kao što je riječ, bar kod broj ili ime autora onda to nazivamo </w:t>
      </w:r>
      <w:r w:rsidRPr="008D2542">
        <w:rPr>
          <w:rFonts w:ascii="Open Sans" w:hAnsi="Open Sans"/>
          <w:i/>
          <w:iCs/>
          <w:lang w:val="fr-CA"/>
        </w:rPr>
        <w:t>ključem pretraživanja</w:t>
      </w:r>
      <w:r w:rsidRPr="008D2542">
        <w:rPr>
          <w:rFonts w:ascii="Open Sans" w:hAnsi="Open Sans"/>
          <w:lang w:val="fr-CA"/>
        </w:rPr>
        <w:t xml:space="preserve"> (eng. </w:t>
      </w:r>
      <w:r w:rsidRPr="008D2542">
        <w:rPr>
          <w:rFonts w:ascii="Open Sans" w:hAnsi="Open Sans"/>
          <w:i/>
          <w:lang w:val="fr-CA"/>
        </w:rPr>
        <w:t>search key)</w:t>
      </w:r>
      <w:r w:rsidRPr="008D2542">
        <w:rPr>
          <w:rFonts w:ascii="Open Sans" w:hAnsi="Open Sans"/>
          <w:lang w:val="fr-CA"/>
        </w:rPr>
        <w:t>.</w:t>
      </w:r>
    </w:p>
    <w:p w:rsidR="00EC52D4" w:rsidRDefault="00EC52D4" w:rsidP="00EC52D4">
      <w:r w:rsidRPr="008D2542">
        <w:rPr>
          <w:rFonts w:ascii="Open Sans" w:hAnsi="Open Sans"/>
          <w:lang w:val="fr-CA"/>
        </w:rPr>
        <w:t xml:space="preserve">Računari mogu obrađivati informacije na vrlo brz način, i u prvi trenutak bi mogli pomisliti da računari da bi našli neki podatak samo počnu pretragu na početku memorije gdje čuvaju podatke i nastave pretraživati redom sve dok ne nađu traženu informaciju. </w:t>
      </w:r>
      <w:r>
        <w:rPr>
          <w:rFonts w:ascii="Open Sans" w:hAnsi="Open Sans"/>
        </w:rPr>
        <w:t>To je ono što smo i sami radili igrajući Igru linearnog pretraživanja. Na žalost, ovaj metod je vrlo spor—čak i za računare. Na primjer, pretpostavimo da neka velika samoposluga ima 10,000 različitih proizvoda na svojim policima. Kada na izlazu prilikom plaćanja skeniramo bar kod računar mora pregledati do 10,000 brojeva da bi našao ime proizvoda i pripadajuću cijenu. Čak i ako bi nam trebalo samo hiljaditi dio sekunde da provjerimo svaki kod potrebno bi bilo ukupno 10 sekundi da bi pregledali cijelu listu. Sada zamislimo koliko bi vremena trebalo ako bi htjeli pronaći imena svih proizvoda tokom jedne velike porodične kupovine!</w:t>
      </w:r>
    </w:p>
    <w:p w:rsidR="00EC52D4" w:rsidRPr="008D2542" w:rsidRDefault="00EC52D4" w:rsidP="00EC52D4">
      <w:pPr>
        <w:rPr>
          <w:lang w:val="fr-CA"/>
        </w:rPr>
      </w:pPr>
      <w:r w:rsidRPr="008D2542">
        <w:rPr>
          <w:rFonts w:ascii="Open Sans" w:hAnsi="Open Sans"/>
          <w:lang w:val="fr-CA"/>
        </w:rPr>
        <w:t xml:space="preserve">Bolja strategija je binarno pretraživanje. U ovom metodu, brojevi su sortirani u nekom redoslijedu. Provjera vrijednosti elementa u sredini će  odrediti u kojoj polovini podataka se ključ pretraživanja nalazi. Proces se ponavlja sve dok se ne pronađe traženi elemenat. Ako ponovo pogledamo primjer sa samoposlugom i 10,000 proizvoda vidjećemo da je potrebno samo četrnaest provjera, što bi uzelo samo dvije stotinke sekunde—vremenski interval koji bi jako teško primjetili. </w:t>
      </w:r>
    </w:p>
    <w:p w:rsidR="00EC52D4" w:rsidRPr="008D2542" w:rsidRDefault="00EC52D4" w:rsidP="00EC52D4">
      <w:pPr>
        <w:rPr>
          <w:lang w:val="fr-CA"/>
        </w:rPr>
      </w:pPr>
      <w:r w:rsidRPr="008D2542">
        <w:rPr>
          <w:rFonts w:ascii="Open Sans" w:hAnsi="Open Sans"/>
          <w:lang w:val="fr-CA"/>
        </w:rPr>
        <w:t xml:space="preserve">Treća strategija za pronalaženje podataka se naziva </w:t>
      </w:r>
      <w:r w:rsidRPr="008D2542">
        <w:rPr>
          <w:rFonts w:ascii="Open Sans" w:hAnsi="Open Sans"/>
          <w:i/>
          <w:iCs/>
          <w:lang w:val="fr-CA"/>
        </w:rPr>
        <w:t>raspršivanje</w:t>
      </w:r>
      <w:r w:rsidRPr="008D2542">
        <w:rPr>
          <w:rFonts w:ascii="Open Sans" w:hAnsi="Open Sans"/>
          <w:lang w:val="fr-CA"/>
        </w:rPr>
        <w:t xml:space="preserve"> (</w:t>
      </w:r>
      <w:r w:rsidRPr="008D2542">
        <w:rPr>
          <w:rFonts w:ascii="Open Sans" w:hAnsi="Open Sans"/>
          <w:i/>
          <w:lang w:val="fr-CA"/>
        </w:rPr>
        <w:t>hashing)</w:t>
      </w:r>
      <w:r w:rsidRPr="008D2542">
        <w:rPr>
          <w:rFonts w:ascii="Open Sans" w:hAnsi="Open Sans"/>
          <w:lang w:val="fr-CA"/>
        </w:rPr>
        <w:t xml:space="preserve">. U ovom slučaju, ključ pretraživanja je obrađen na određeni način kako bi imali dodatnu informaciju gdje se traženi elemenat nalazi. Na primjer, ako je ključ pretraživanja telefonski broj, možete sabrati sve cifre datog broja i onda uzeti ostatak pri djeljenju sa 11 dobivenog zbira. U ovom svjetlu, hash ključ je nekako najbliži cifri provjere koju smo već vidjeli i diskutovali u Aktivnosti 4—jedan mali podatak čija vrijednost zavisi od podataka koje obrađujemo. Uobičajeno je da računar koristeći ovu tehniku pronađe traženu informaciju odmah nakon izračunavanja hash ključa. Ipak, postoji malo vjerovatnoća da će više različitih ključeva završiti na istoj lokaciji i u tom slučaju računar mora pretražiti svaki elemenat sve dok ne nađe onaj koji traži. </w:t>
      </w:r>
    </w:p>
    <w:p w:rsidR="00EC52D4" w:rsidRPr="008D2542" w:rsidRDefault="00EC52D4" w:rsidP="00EC52D4">
      <w:pPr>
        <w:rPr>
          <w:lang w:val="fr-CA"/>
        </w:rPr>
        <w:sectPr w:rsidR="00EC52D4" w:rsidRPr="008D2542">
          <w:pgSz w:w="11906" w:h="16838"/>
          <w:pgMar w:top="1418" w:right="1701" w:bottom="1985" w:left="1701" w:header="0" w:footer="0" w:gutter="0"/>
          <w:cols w:space="720"/>
          <w:formProt w:val="0"/>
          <w:docGrid w:linePitch="360" w:charSpace="-2049"/>
        </w:sectPr>
      </w:pPr>
      <w:r w:rsidRPr="008D2542">
        <w:rPr>
          <w:rFonts w:ascii="Open Sans" w:hAnsi="Open Sans"/>
          <w:lang w:val="fr-CA"/>
        </w:rPr>
        <w:t xml:space="preserve">Programeri obično koriste neki oblik strategije rasprišivanja za pretraživanje, osim u slučaju kada je važno imati sve podatke u nekom redoslijedu ili ukoliko, slučajan ali moguć, spori odgovor nije prihvatljiv (na primjer, u slučaju računara koji upravlja avionom). </w:t>
      </w:r>
    </w:p>
    <w:p w:rsidR="00EC52D4" w:rsidRPr="008162F1" w:rsidRDefault="00EC52D4" w:rsidP="00EC52D4">
      <w:pPr>
        <w:pStyle w:val="HiddenfromContents"/>
        <w:rPr>
          <w:rFonts w:ascii="Open Sans" w:hAnsi="Open Sans"/>
          <w:lang w:val="fr-CA"/>
        </w:rPr>
      </w:pPr>
      <w:r w:rsidRPr="008162F1">
        <w:rPr>
          <w:rFonts w:ascii="Open Sans" w:hAnsi="Open Sans"/>
          <w:lang w:val="fr-CA"/>
        </w:rPr>
        <w:lastRenderedPageBreak/>
        <w:t>Aktivnost 7</w:t>
      </w:r>
    </w:p>
    <w:p w:rsidR="00EC52D4" w:rsidRPr="008D2542" w:rsidRDefault="00EC52D4" w:rsidP="00EC52D4">
      <w:pPr>
        <w:pStyle w:val="ActivityName"/>
        <w:rPr>
          <w:rFonts w:ascii="Open Sans" w:hAnsi="Open Sans"/>
          <w:lang w:val="fr-CA"/>
        </w:rPr>
      </w:pPr>
      <w:bookmarkStart w:id="43" w:name="_Toc280342979"/>
      <w:r w:rsidRPr="008D2542">
        <w:rPr>
          <w:rFonts w:ascii="Open Sans" w:hAnsi="Open Sans"/>
          <w:lang w:val="fr-CA"/>
        </w:rPr>
        <w:t>Naj</w:t>
      </w:r>
      <w:r>
        <w:rPr>
          <w:rFonts w:ascii="Open Sans" w:hAnsi="Open Sans"/>
          <w:lang w:val="bs-Latn-BA"/>
        </w:rPr>
        <w:t>lakši i Najteži</w:t>
      </w:r>
      <w:r w:rsidRPr="008D2542">
        <w:rPr>
          <w:rFonts w:ascii="Open Sans" w:hAnsi="Open Sans"/>
          <w:lang w:val="fr-CA"/>
        </w:rPr>
        <w:t>—</w:t>
      </w:r>
      <w:bookmarkEnd w:id="43"/>
      <w:r w:rsidRPr="008D2542">
        <w:rPr>
          <w:rFonts w:ascii="Open Sans" w:hAnsi="Open Sans"/>
          <w:i/>
          <w:iCs w:val="0"/>
          <w:lang w:val="fr-CA"/>
        </w:rPr>
        <w:t>Algoritmi sortiranja</w:t>
      </w:r>
    </w:p>
    <w:p w:rsidR="00EC52D4" w:rsidRPr="008162F1" w:rsidRDefault="00EC52D4" w:rsidP="00EC52D4">
      <w:pPr>
        <w:pStyle w:val="Heading6"/>
        <w:rPr>
          <w:rFonts w:ascii="Open Sans" w:hAnsi="Open Sans"/>
          <w:lang w:val="fr-CA"/>
        </w:rPr>
      </w:pPr>
      <w:r w:rsidRPr="008162F1">
        <w:rPr>
          <w:rFonts w:ascii="Open Sans" w:hAnsi="Open Sans"/>
          <w:lang w:val="fr-CA"/>
        </w:rPr>
        <w:t>Sažetak</w:t>
      </w:r>
    </w:p>
    <w:p w:rsidR="00EC52D4" w:rsidRPr="008162F1" w:rsidRDefault="00EC52D4" w:rsidP="00EC52D4">
      <w:pPr>
        <w:rPr>
          <w:rFonts w:ascii="Open Sans" w:hAnsi="Open Sans"/>
          <w:lang w:val="fr-CA"/>
        </w:rPr>
      </w:pPr>
      <w:r w:rsidRPr="008162F1">
        <w:rPr>
          <w:rFonts w:ascii="Open Sans" w:hAnsi="Open Sans"/>
          <w:lang w:val="fr-CA"/>
        </w:rPr>
        <w:t>Računari se često koriste kako bi složili neku listu u neki traženi redoslijed. Na primjer, imena treba složiti u alfabetskom redoslijedu, sastanke ili e-mail-ove prema njihovom datumu, ili neke elemente u numeričkom redoslijedu. Sortirane listen nam omogućavaju da nađemo stvari na brži način kao što omogućavaju da lagano pronđemo ektremne, krajnje vrijednosti. Ako na primjer sortirate sve ocjene u jednom razredu onda se najveća i najmanja ocjena same ističu.</w:t>
      </w:r>
    </w:p>
    <w:p w:rsidR="00EC52D4" w:rsidRPr="008162F1" w:rsidRDefault="00EC52D4" w:rsidP="00EC52D4">
      <w:pPr>
        <w:rPr>
          <w:rFonts w:ascii="Open Sans" w:hAnsi="Open Sans"/>
          <w:lang w:val="fr-CA"/>
        </w:rPr>
      </w:pPr>
      <w:r w:rsidRPr="008162F1">
        <w:rPr>
          <w:rFonts w:ascii="Open Sans" w:hAnsi="Open Sans"/>
          <w:lang w:val="fr-CA"/>
        </w:rPr>
        <w:t xml:space="preserve">Ukoliko izaberete pogrešan metod za sortiranje vrlo je moguće da će samo sortiranje uzeti previše vremena čak i na nekom super-brzom računaru. Tokom ove aktivnosti učenici će se upoznati i otkriti različite metode za sortiranje, i uvjeriti se sami kako mudro izabran metod može obaviti zadatak mnogo brže neko neki jednostavan metod.  </w:t>
      </w:r>
    </w:p>
    <w:p w:rsidR="00EC52D4" w:rsidRPr="008D2542" w:rsidRDefault="00EC52D4" w:rsidP="00EC52D4">
      <w:pPr>
        <w:pStyle w:val="Heading6"/>
        <w:rPr>
          <w:rFonts w:ascii="Open Sans" w:hAnsi="Open Sans"/>
          <w:lang w:val="fr-CA"/>
        </w:rPr>
      </w:pPr>
      <w:r w:rsidRPr="008D2542">
        <w:rPr>
          <w:rFonts w:ascii="Open Sans" w:hAnsi="Open Sans"/>
          <w:lang w:val="fr-CA"/>
        </w:rPr>
        <w:t>Veze sa curriculum-om</w:t>
      </w:r>
    </w:p>
    <w:p w:rsidR="00EC52D4" w:rsidRPr="008D2542" w:rsidRDefault="00EC52D4" w:rsidP="00CB0BBD">
      <w:pPr>
        <w:pStyle w:val="Bulleted"/>
        <w:numPr>
          <w:ilvl w:val="0"/>
          <w:numId w:val="54"/>
        </w:numPr>
        <w:rPr>
          <w:rFonts w:ascii="Open Sans" w:hAnsi="Open Sans"/>
          <w:lang w:val="fr-CA"/>
        </w:rPr>
      </w:pPr>
      <w:r w:rsidRPr="008D2542">
        <w:rPr>
          <w:rFonts w:ascii="Open Sans" w:hAnsi="Open Sans"/>
          <w:lang w:val="fr-CA"/>
        </w:rPr>
        <w:t>Matematika: Mjerenja – Vježba praktičnog mjerenja težina.</w:t>
      </w:r>
    </w:p>
    <w:p w:rsidR="00EC52D4" w:rsidRDefault="00EC52D4" w:rsidP="00CB0BBD">
      <w:pPr>
        <w:pStyle w:val="Bulleted"/>
        <w:numPr>
          <w:ilvl w:val="0"/>
          <w:numId w:val="54"/>
        </w:numPr>
        <w:rPr>
          <w:rFonts w:ascii="Open Sans" w:hAnsi="Open Sans"/>
        </w:rPr>
      </w:pPr>
      <w:r>
        <w:rPr>
          <w:rFonts w:ascii="Open Sans" w:hAnsi="Open Sans"/>
        </w:rPr>
        <w:t>Izračunavanja: Algoritmi</w:t>
      </w:r>
    </w:p>
    <w:p w:rsidR="00EC52D4" w:rsidRDefault="00EC52D4" w:rsidP="00EC52D4">
      <w:pPr>
        <w:pStyle w:val="Heading6"/>
        <w:rPr>
          <w:rFonts w:ascii="Open Sans" w:hAnsi="Open Sans"/>
        </w:rPr>
      </w:pPr>
      <w:r>
        <w:rPr>
          <w:rFonts w:ascii="Open Sans" w:hAnsi="Open Sans"/>
        </w:rPr>
        <w:t>Vještine</w:t>
      </w:r>
    </w:p>
    <w:p w:rsidR="00EC52D4" w:rsidRDefault="00EC52D4" w:rsidP="00CB0BBD">
      <w:pPr>
        <w:pStyle w:val="Bulleted"/>
        <w:numPr>
          <w:ilvl w:val="0"/>
          <w:numId w:val="54"/>
        </w:numPr>
        <w:rPr>
          <w:rFonts w:ascii="Open Sans" w:hAnsi="Open Sans"/>
        </w:rPr>
      </w:pPr>
      <w:r w:rsidRPr="00856F3D">
        <w:rPr>
          <w:rFonts w:ascii="Open Sans" w:hAnsi="Open Sans"/>
        </w:rPr>
        <w:t xml:space="preserve">Korištenje vage </w:t>
      </w:r>
    </w:p>
    <w:p w:rsidR="00EC52D4" w:rsidRPr="00856F3D" w:rsidRDefault="00EC52D4" w:rsidP="00CB0BBD">
      <w:pPr>
        <w:pStyle w:val="Bulleted"/>
        <w:numPr>
          <w:ilvl w:val="0"/>
          <w:numId w:val="54"/>
        </w:numPr>
        <w:rPr>
          <w:rFonts w:ascii="Open Sans" w:hAnsi="Open Sans"/>
        </w:rPr>
      </w:pPr>
      <w:r>
        <w:rPr>
          <w:rFonts w:ascii="Open Sans" w:hAnsi="Open Sans"/>
        </w:rPr>
        <w:t>Uređivanje i sortiranje</w:t>
      </w:r>
      <w:r w:rsidRPr="00856F3D">
        <w:rPr>
          <w:rFonts w:ascii="Open Sans" w:hAnsi="Open Sans"/>
        </w:rPr>
        <w:t xml:space="preserve"> </w:t>
      </w:r>
    </w:p>
    <w:p w:rsidR="00EC52D4" w:rsidRDefault="00EC52D4" w:rsidP="00CB0BBD">
      <w:pPr>
        <w:pStyle w:val="Bulleted"/>
        <w:numPr>
          <w:ilvl w:val="0"/>
          <w:numId w:val="54"/>
        </w:numPr>
        <w:rPr>
          <w:rFonts w:ascii="Open Sans" w:hAnsi="Open Sans"/>
        </w:rPr>
      </w:pPr>
      <w:r>
        <w:rPr>
          <w:rFonts w:ascii="Open Sans" w:hAnsi="Open Sans"/>
        </w:rPr>
        <w:t>Poređenje</w:t>
      </w:r>
    </w:p>
    <w:p w:rsidR="00EC52D4" w:rsidRDefault="00EC52D4" w:rsidP="00EC52D4">
      <w:pPr>
        <w:pStyle w:val="Bulleted"/>
        <w:rPr>
          <w:rFonts w:ascii="Open Sans" w:hAnsi="Open Sans"/>
        </w:rPr>
      </w:pPr>
    </w:p>
    <w:p w:rsidR="00EC52D4" w:rsidRDefault="00EC52D4" w:rsidP="00EC52D4">
      <w:pPr>
        <w:pStyle w:val="Heading6"/>
      </w:pPr>
      <w:r>
        <w:rPr>
          <w:rFonts w:ascii="Open Sans" w:hAnsi="Open Sans"/>
        </w:rPr>
        <w:t>Dobna/starosna grupa</w:t>
      </w:r>
    </w:p>
    <w:p w:rsidR="00EC52D4" w:rsidRDefault="00EC52D4" w:rsidP="00CB0BBD">
      <w:pPr>
        <w:pStyle w:val="Bulleted"/>
        <w:numPr>
          <w:ilvl w:val="0"/>
          <w:numId w:val="54"/>
        </w:numPr>
      </w:pPr>
      <w:r>
        <w:rPr>
          <w:rFonts w:ascii="Open Sans" w:hAnsi="Open Sans"/>
        </w:rPr>
        <w:t>8 godina i više</w:t>
      </w:r>
    </w:p>
    <w:p w:rsidR="00EC52D4" w:rsidRDefault="00EC52D4" w:rsidP="00EC52D4">
      <w:pPr>
        <w:pStyle w:val="Heading6"/>
      </w:pPr>
      <w:r>
        <w:rPr>
          <w:rFonts w:ascii="Open Sans" w:hAnsi="Open Sans"/>
        </w:rPr>
        <w:t>Materijal</w:t>
      </w:r>
    </w:p>
    <w:p w:rsidR="00EC52D4" w:rsidRDefault="00EC52D4" w:rsidP="00EC52D4">
      <w:pPr>
        <w:pStyle w:val="BodyTextIndent"/>
        <w:spacing w:after="0"/>
      </w:pPr>
      <w:r>
        <w:rPr>
          <w:rFonts w:ascii="Open Sans" w:hAnsi="Open Sans"/>
        </w:rPr>
        <w:t>Svaka grupa učenika će trebati:</w:t>
      </w:r>
    </w:p>
    <w:p w:rsidR="00EC52D4" w:rsidRPr="00856F3D" w:rsidRDefault="00EC52D4" w:rsidP="00CB0BBD">
      <w:pPr>
        <w:pStyle w:val="Bulleted"/>
        <w:numPr>
          <w:ilvl w:val="0"/>
          <w:numId w:val="54"/>
        </w:numPr>
      </w:pPr>
      <w:r>
        <w:rPr>
          <w:rFonts w:ascii="Open Sans" w:hAnsi="Open Sans"/>
        </w:rPr>
        <w:t>Komplet od 8 posuda iste veličine ali različitih težina (na primjer, čaše za jogurt ili tetrapak za mlijeko ispunjeni pijeskom)</w:t>
      </w:r>
    </w:p>
    <w:p w:rsidR="00EC52D4" w:rsidRPr="00856F3D" w:rsidRDefault="00EC52D4" w:rsidP="00CB0BBD">
      <w:pPr>
        <w:pStyle w:val="Bulleted"/>
        <w:numPr>
          <w:ilvl w:val="0"/>
          <w:numId w:val="54"/>
        </w:numPr>
      </w:pPr>
      <w:r>
        <w:rPr>
          <w:rFonts w:ascii="Open Sans" w:hAnsi="Open Sans"/>
        </w:rPr>
        <w:t>Balasna (pijačna) vaga</w:t>
      </w:r>
    </w:p>
    <w:p w:rsidR="00EC52D4" w:rsidRDefault="00EC52D4" w:rsidP="00CB0BBD">
      <w:pPr>
        <w:pStyle w:val="Bulleted"/>
        <w:numPr>
          <w:ilvl w:val="0"/>
          <w:numId w:val="54"/>
        </w:numPr>
        <w:rPr>
          <w:rFonts w:ascii="Open Sans" w:hAnsi="Open Sans"/>
          <w:lang w:val="fr-CA"/>
        </w:rPr>
      </w:pPr>
      <w:r w:rsidRPr="00856F3D">
        <w:rPr>
          <w:rFonts w:ascii="Open Sans" w:hAnsi="Open Sans"/>
          <w:lang w:val="fr-CA"/>
        </w:rPr>
        <w:t>Radni list za aktivnost: Sortiranje težina</w:t>
      </w:r>
      <w:r>
        <w:rPr>
          <w:rFonts w:ascii="Open Sans" w:hAnsi="Open Sans"/>
          <w:lang w:val="fr-CA"/>
        </w:rPr>
        <w:t xml:space="preserve"> (strana</w:t>
      </w:r>
      <w:r w:rsidRPr="00856F3D">
        <w:rPr>
          <w:rFonts w:ascii="Open Sans" w:hAnsi="Open Sans"/>
          <w:lang w:val="fr-CA"/>
        </w:rPr>
        <w:t xml:space="preserve"> </w:t>
      </w:r>
      <w:r>
        <w:rPr>
          <w:rFonts w:ascii="Open Sans" w:hAnsi="Open Sans"/>
        </w:rPr>
        <w:fldChar w:fldCharType="begin"/>
      </w:r>
      <w:r w:rsidRPr="00856F3D">
        <w:rPr>
          <w:lang w:val="fr-CA"/>
        </w:rPr>
        <w:instrText>PAGEREF Worksheet_SortWeights \h</w:instrText>
      </w:r>
      <w:r>
        <w:rPr>
          <w:rFonts w:ascii="Open Sans" w:hAnsi="Open Sans"/>
        </w:rPr>
      </w:r>
      <w:r>
        <w:fldChar w:fldCharType="separate"/>
      </w:r>
      <w:r w:rsidR="00434D44">
        <w:rPr>
          <w:noProof/>
          <w:lang w:val="fr-CA"/>
        </w:rPr>
        <w:t>72</w:t>
      </w:r>
      <w:r>
        <w:fldChar w:fldCharType="end"/>
      </w:r>
      <w:r w:rsidRPr="00856F3D">
        <w:rPr>
          <w:rFonts w:ascii="Open Sans" w:hAnsi="Open Sans"/>
          <w:lang w:val="fr-CA"/>
        </w:rPr>
        <w:t>)</w:t>
      </w:r>
    </w:p>
    <w:p w:rsidR="00EC52D4" w:rsidRPr="00856F3D" w:rsidRDefault="00EC52D4" w:rsidP="00CB0BBD">
      <w:pPr>
        <w:pStyle w:val="Bulleted"/>
        <w:numPr>
          <w:ilvl w:val="0"/>
          <w:numId w:val="54"/>
        </w:numPr>
        <w:rPr>
          <w:rFonts w:ascii="Open Sans" w:hAnsi="Open Sans"/>
          <w:lang w:val="en-US"/>
        </w:rPr>
      </w:pPr>
      <w:r w:rsidRPr="00856F3D">
        <w:rPr>
          <w:rFonts w:ascii="Open Sans" w:hAnsi="Open Sans"/>
          <w:lang w:val="en-US"/>
        </w:rPr>
        <w:t xml:space="preserve">Radni list za aktivnost: Podijeli i vladaj (strana </w:t>
      </w:r>
      <w:r>
        <w:rPr>
          <w:rFonts w:ascii="Open Sans" w:hAnsi="Open Sans"/>
        </w:rPr>
        <w:fldChar w:fldCharType="begin"/>
      </w:r>
      <w:r w:rsidRPr="00856F3D">
        <w:rPr>
          <w:lang w:val="en-US"/>
        </w:rPr>
        <w:instrText>PAGEREF Worksheet_DivConq \h</w:instrText>
      </w:r>
      <w:r>
        <w:rPr>
          <w:rFonts w:ascii="Open Sans" w:hAnsi="Open Sans"/>
        </w:rPr>
      </w:r>
      <w:r>
        <w:fldChar w:fldCharType="separate"/>
      </w:r>
      <w:r w:rsidR="00434D44">
        <w:rPr>
          <w:noProof/>
          <w:lang w:val="en-US"/>
        </w:rPr>
        <w:t>72</w:t>
      </w:r>
      <w:r>
        <w:fldChar w:fldCharType="end"/>
      </w:r>
      <w:r w:rsidRPr="00856F3D">
        <w:rPr>
          <w:rFonts w:ascii="Open Sans" w:hAnsi="Open Sans"/>
          <w:lang w:val="en-US"/>
        </w:rPr>
        <w:t>)</w:t>
      </w:r>
    </w:p>
    <w:p w:rsidR="00CF14BE" w:rsidRPr="00673612" w:rsidRDefault="00CF14BE">
      <w:pPr>
        <w:rPr>
          <w:rFonts w:ascii="Open Sans" w:hAnsi="Open Sans"/>
          <w:b/>
          <w:i/>
          <w:snapToGrid w:val="0"/>
          <w:sz w:val="32"/>
        </w:rPr>
        <w:sectPr w:rsidR="00CF14BE" w:rsidRPr="00673612">
          <w:pgSz w:w="11906" w:h="16838"/>
          <w:pgMar w:top="1418" w:right="1701" w:bottom="1985" w:left="1701" w:header="709" w:footer="1134" w:gutter="0"/>
          <w:cols w:space="708"/>
          <w:docGrid w:linePitch="360"/>
        </w:sectPr>
      </w:pPr>
    </w:p>
    <w:p w:rsidR="00EC52D4" w:rsidRDefault="00EC52D4" w:rsidP="00EC52D4">
      <w:pPr>
        <w:pStyle w:val="HiddenfromContents"/>
        <w:rPr>
          <w:rFonts w:ascii="Open Sans" w:hAnsi="Open Sans"/>
        </w:rPr>
      </w:pPr>
      <w:r w:rsidRPr="00856F3D">
        <w:rPr>
          <w:rFonts w:ascii="Open Sans" w:hAnsi="Open Sans"/>
          <w:lang w:val="en-US"/>
        </w:rPr>
        <w:lastRenderedPageBreak/>
        <w:t>Naj</w:t>
      </w:r>
      <w:r>
        <w:rPr>
          <w:rFonts w:ascii="Open Sans" w:hAnsi="Open Sans"/>
          <w:lang w:val="bs-Latn-BA"/>
        </w:rPr>
        <w:t>lakši i Najteži</w:t>
      </w:r>
    </w:p>
    <w:p w:rsidR="00EC52D4" w:rsidRDefault="00EC52D4" w:rsidP="00EC52D4">
      <w:pPr>
        <w:pStyle w:val="Heading6"/>
        <w:rPr>
          <w:rFonts w:ascii="Open Sans" w:hAnsi="Open Sans"/>
        </w:rPr>
      </w:pPr>
      <w:r>
        <w:rPr>
          <w:rFonts w:ascii="Open Sans" w:hAnsi="Open Sans"/>
        </w:rPr>
        <w:t>Diskusija</w:t>
      </w:r>
    </w:p>
    <w:p w:rsidR="00EC52D4" w:rsidRPr="00856F3D" w:rsidRDefault="00EC52D4" w:rsidP="00EC52D4">
      <w:pPr>
        <w:rPr>
          <w:rFonts w:ascii="Open Sans" w:hAnsi="Open Sans"/>
          <w:lang w:val="fr-CA"/>
        </w:rPr>
      </w:pPr>
      <w:r w:rsidRPr="008162F1">
        <w:rPr>
          <w:rFonts w:ascii="Open Sans" w:hAnsi="Open Sans"/>
        </w:rPr>
        <w:t xml:space="preserve">Računari često moraju sortirati datu listu stvari u neki redoslijed. </w:t>
      </w:r>
      <w:r w:rsidRPr="00856F3D">
        <w:rPr>
          <w:rFonts w:ascii="Open Sans" w:hAnsi="Open Sans"/>
          <w:lang w:val="fr-CA"/>
        </w:rPr>
        <w:t>Razgovarajte na neobavezan način (brainstorm) sa učenicima gdje je sve važno imati sortirane objekte. Šta bi se dogodilo ako ovi objekti ne bi bili sortirani?</w:t>
      </w:r>
    </w:p>
    <w:p w:rsidR="00EC52D4" w:rsidRPr="00856F3D" w:rsidRDefault="00EC52D4" w:rsidP="00EC52D4">
      <w:pPr>
        <w:rPr>
          <w:rFonts w:ascii="Open Sans" w:hAnsi="Open Sans"/>
          <w:lang w:val="fr-CA"/>
        </w:rPr>
      </w:pPr>
      <w:r w:rsidRPr="00856F3D">
        <w:rPr>
          <w:rFonts w:ascii="Open Sans" w:hAnsi="Open Sans"/>
          <w:lang w:val="fr-CA"/>
        </w:rPr>
        <w:t xml:space="preserve">Računari obično mogu upoređivati samo dvije stvari u jednom trenutku. Aktivost koja slijedi slikovito opisuje koja su značenja </w:t>
      </w:r>
      <w:r>
        <w:rPr>
          <w:rFonts w:ascii="Open Sans" w:hAnsi="Open Sans"/>
          <w:lang w:val="fr-CA"/>
        </w:rPr>
        <w:t>i</w:t>
      </w:r>
      <w:r w:rsidRPr="00856F3D">
        <w:rPr>
          <w:rFonts w:ascii="Open Sans" w:hAnsi="Open Sans"/>
          <w:lang w:val="fr-CA"/>
        </w:rPr>
        <w:t xml:space="preserve"> posljedice ovog ograničenja.</w:t>
      </w:r>
    </w:p>
    <w:p w:rsidR="00EC52D4" w:rsidRDefault="00EC52D4" w:rsidP="00EC52D4">
      <w:pPr>
        <w:pStyle w:val="Heading6"/>
        <w:rPr>
          <w:rFonts w:ascii="Open Sans" w:hAnsi="Open Sans"/>
        </w:rPr>
      </w:pPr>
      <w:r>
        <w:rPr>
          <w:rFonts w:ascii="Open Sans" w:hAnsi="Open Sans"/>
        </w:rPr>
        <w:t>Aktivnost</w:t>
      </w:r>
    </w:p>
    <w:p w:rsidR="00EC52D4" w:rsidRPr="00EC52D4" w:rsidRDefault="00EC52D4" w:rsidP="00CB0BBD">
      <w:pPr>
        <w:pStyle w:val="NumberedNormal"/>
        <w:numPr>
          <w:ilvl w:val="0"/>
          <w:numId w:val="63"/>
        </w:numPr>
        <w:rPr>
          <w:lang w:val="fr-CA"/>
        </w:rPr>
      </w:pPr>
      <w:r w:rsidRPr="00EC52D4">
        <w:rPr>
          <w:rFonts w:ascii="Open Sans" w:hAnsi="Open Sans"/>
        </w:rPr>
        <w:t>Podijelite učenike u grupe.</w:t>
      </w:r>
    </w:p>
    <w:p w:rsidR="00EC52D4" w:rsidRPr="00EC52D4" w:rsidRDefault="00EC52D4" w:rsidP="00CB0BBD">
      <w:pPr>
        <w:pStyle w:val="NumberedNormal"/>
        <w:numPr>
          <w:ilvl w:val="0"/>
          <w:numId w:val="63"/>
        </w:numPr>
        <w:rPr>
          <w:lang w:val="fr-CA"/>
        </w:rPr>
      </w:pPr>
      <w:r w:rsidRPr="00EC52D4">
        <w:rPr>
          <w:rFonts w:ascii="Open Sans" w:hAnsi="Open Sans"/>
          <w:lang w:val="fr-CA"/>
        </w:rPr>
        <w:t xml:space="preserve">Svaka grupa će trebato jedan radni list sa strane </w:t>
      </w:r>
      <w:r>
        <w:rPr>
          <w:rFonts w:ascii="Open Sans" w:hAnsi="Open Sans"/>
        </w:rPr>
        <w:fldChar w:fldCharType="begin"/>
      </w:r>
      <w:r w:rsidRPr="00EC52D4">
        <w:rPr>
          <w:lang w:val="fr-CA"/>
        </w:rPr>
        <w:instrText>PAGEREF Worksheet_SortWeights \h</w:instrText>
      </w:r>
      <w:r>
        <w:rPr>
          <w:rFonts w:ascii="Open Sans" w:hAnsi="Open Sans"/>
        </w:rPr>
      </w:r>
      <w:r>
        <w:fldChar w:fldCharType="separate"/>
      </w:r>
      <w:r w:rsidR="00434D44">
        <w:rPr>
          <w:noProof/>
          <w:lang w:val="fr-CA"/>
        </w:rPr>
        <w:t>72</w:t>
      </w:r>
      <w:r>
        <w:fldChar w:fldCharType="end"/>
      </w:r>
      <w:r w:rsidRPr="00EC52D4">
        <w:rPr>
          <w:rFonts w:ascii="Open Sans" w:hAnsi="Open Sans"/>
          <w:lang w:val="fr-CA"/>
        </w:rPr>
        <w:t xml:space="preserve">, i treba imati na raspolaganju jednu balansnu vagu sa težinama. </w:t>
      </w:r>
    </w:p>
    <w:p w:rsidR="00CF14BE" w:rsidRPr="00EC52D4" w:rsidRDefault="00EC52D4" w:rsidP="00CB0BBD">
      <w:pPr>
        <w:pStyle w:val="NumberedNormal"/>
        <w:numPr>
          <w:ilvl w:val="0"/>
          <w:numId w:val="63"/>
        </w:numPr>
        <w:rPr>
          <w:rFonts w:ascii="Open Sans" w:hAnsi="Open Sans"/>
          <w:lang w:val="fr-CA"/>
        </w:rPr>
      </w:pPr>
      <w:r w:rsidRPr="006C0C52">
        <w:rPr>
          <w:rFonts w:ascii="Open Sans" w:hAnsi="Open Sans"/>
          <w:lang w:val="fr-CA"/>
        </w:rPr>
        <w:t>Neka učenici urade traženu aktivnost pa onda diskutujte rezultate.</w:t>
      </w:r>
    </w:p>
    <w:p w:rsidR="00EC52D4" w:rsidRPr="008162F1" w:rsidRDefault="00CF14BE" w:rsidP="00EC52D4">
      <w:pPr>
        <w:pStyle w:val="WorksheetTitle"/>
        <w:rPr>
          <w:rFonts w:ascii="Open Sans" w:hAnsi="Open Sans"/>
          <w:lang w:val="fr-CA"/>
        </w:rPr>
      </w:pPr>
      <w:r w:rsidRPr="00EC52D4">
        <w:rPr>
          <w:rFonts w:ascii="Open Sans" w:hAnsi="Open Sans"/>
          <w:lang w:val="fr-CA"/>
        </w:rPr>
        <w:br w:type="page"/>
      </w:r>
      <w:bookmarkStart w:id="44" w:name="Worksheet_SortWeights"/>
      <w:bookmarkEnd w:id="44"/>
      <w:r w:rsidR="00EC52D4" w:rsidRPr="008162F1">
        <w:rPr>
          <w:rFonts w:ascii="Open Sans" w:hAnsi="Open Sans"/>
          <w:lang w:val="fr-CA"/>
        </w:rPr>
        <w:lastRenderedPageBreak/>
        <w:t>Radni list za Aktivnost: Sortiranje Težina</w:t>
      </w:r>
    </w:p>
    <w:p w:rsidR="00EC52D4" w:rsidRDefault="00EC52D4" w:rsidP="00EC52D4">
      <w:pPr>
        <w:pStyle w:val="WorksheetNormal"/>
        <w:rPr>
          <w:rFonts w:ascii="Open Sans" w:hAnsi="Open Sans"/>
        </w:rPr>
      </w:pPr>
      <w:r>
        <w:rPr>
          <w:rFonts w:ascii="Open Sans" w:hAnsi="Open Sans"/>
          <w:b/>
        </w:rPr>
        <w:t xml:space="preserve">Cilj: </w:t>
      </w:r>
      <w:r>
        <w:rPr>
          <w:rFonts w:ascii="Open Sans" w:hAnsi="Open Sans"/>
        </w:rPr>
        <w:t>To find the best method of sorting a group of unknown weights into order.</w:t>
      </w:r>
    </w:p>
    <w:p w:rsidR="00EC52D4" w:rsidRDefault="00EC52D4" w:rsidP="00EC52D4">
      <w:pPr>
        <w:pStyle w:val="WorksheetNormal"/>
        <w:rPr>
          <w:rFonts w:ascii="Open Sans" w:hAnsi="Open Sans"/>
        </w:rPr>
      </w:pPr>
      <w:r>
        <w:rPr>
          <w:rFonts w:ascii="Open Sans" w:hAnsi="Open Sans"/>
          <w:b/>
        </w:rPr>
        <w:t xml:space="preserve">Trebate imati: </w:t>
      </w:r>
      <w:r>
        <w:rPr>
          <w:rFonts w:ascii="Open Sans" w:hAnsi="Open Sans"/>
        </w:rPr>
        <w:t>Pijesak ili vodu, 8 identičnih posuda, komplet and or water, 8 identical containers, a set of balance scales</w:t>
      </w:r>
    </w:p>
    <w:p w:rsidR="00EC52D4" w:rsidRDefault="00EC52D4" w:rsidP="00EC52D4">
      <w:pPr>
        <w:pStyle w:val="WorksheetNormal"/>
        <w:rPr>
          <w:rFonts w:ascii="Open Sans" w:hAnsi="Open Sans"/>
          <w:b/>
        </w:rPr>
      </w:pPr>
      <w:r>
        <w:rPr>
          <w:rFonts w:ascii="Open Sans" w:hAnsi="Open Sans"/>
          <w:b/>
        </w:rPr>
        <w:t>Šta treba uraditi:</w:t>
      </w:r>
    </w:p>
    <w:p w:rsidR="00EC52D4" w:rsidRDefault="00EC52D4" w:rsidP="00CB0BBD">
      <w:pPr>
        <w:pStyle w:val="WorksheetNumbered"/>
        <w:numPr>
          <w:ilvl w:val="0"/>
          <w:numId w:val="64"/>
        </w:numPr>
        <w:rPr>
          <w:rFonts w:ascii="Open Sans" w:hAnsi="Open Sans"/>
        </w:rPr>
      </w:pPr>
      <w:r>
        <w:rPr>
          <w:rFonts w:ascii="Open Sans" w:hAnsi="Open Sans"/>
        </w:rPr>
        <w:t>Ispunite svakiu posudu sa različitom količinom pijeska ili vode. Čvrsto zatvorite svaku posudu.</w:t>
      </w:r>
    </w:p>
    <w:p w:rsidR="00EC52D4" w:rsidRDefault="00EC52D4" w:rsidP="00CB0BBD">
      <w:pPr>
        <w:pStyle w:val="WorksheetNumbered"/>
        <w:numPr>
          <w:ilvl w:val="0"/>
          <w:numId w:val="64"/>
        </w:numPr>
        <w:rPr>
          <w:rFonts w:ascii="Open Sans" w:hAnsi="Open Sans"/>
        </w:rPr>
      </w:pPr>
      <w:r w:rsidRPr="006C0C52">
        <w:rPr>
          <w:rFonts w:ascii="Open Sans" w:hAnsi="Open Sans"/>
        </w:rPr>
        <w:t>Izpremještajte posude tako da više ne znate koji je dobar</w:t>
      </w:r>
      <w:r>
        <w:rPr>
          <w:rFonts w:ascii="Open Sans" w:hAnsi="Open Sans"/>
        </w:rPr>
        <w:t>, pravilan</w:t>
      </w:r>
      <w:r w:rsidRPr="006C0C52">
        <w:rPr>
          <w:rFonts w:ascii="Open Sans" w:hAnsi="Open Sans"/>
        </w:rPr>
        <w:t xml:space="preserve"> redoslijed težina. </w:t>
      </w:r>
    </w:p>
    <w:p w:rsidR="00EC52D4" w:rsidRPr="006C0C52" w:rsidRDefault="00EC52D4" w:rsidP="00CB0BBD">
      <w:pPr>
        <w:pStyle w:val="WorksheetNumbered"/>
        <w:numPr>
          <w:ilvl w:val="0"/>
          <w:numId w:val="64"/>
        </w:numPr>
        <w:rPr>
          <w:rFonts w:ascii="Open Sans" w:hAnsi="Open Sans"/>
          <w:lang w:val="fr-CA"/>
        </w:rPr>
      </w:pPr>
      <w:r w:rsidRPr="008162F1">
        <w:rPr>
          <w:rFonts w:ascii="Open Sans" w:hAnsi="Open Sans"/>
          <w:lang w:val="fr-CA"/>
        </w:rPr>
        <w:t xml:space="preserve">Nađite najlakšu težinu. </w:t>
      </w:r>
      <w:r w:rsidRPr="006C0C52">
        <w:rPr>
          <w:rFonts w:ascii="Open Sans" w:hAnsi="Open Sans"/>
          <w:lang w:val="fr-CA"/>
        </w:rPr>
        <w:t>Koji je najlakši način da se to uradi?</w:t>
      </w:r>
    </w:p>
    <w:p w:rsidR="00EC52D4" w:rsidRPr="008162F1" w:rsidRDefault="00EC52D4" w:rsidP="00EC52D4">
      <w:pPr>
        <w:pStyle w:val="WorksheetNormal"/>
        <w:ind w:left="1134"/>
        <w:rPr>
          <w:rFonts w:ascii="Open Sans" w:hAnsi="Open Sans"/>
          <w:lang w:val="fr-CA"/>
        </w:rPr>
      </w:pPr>
      <w:r w:rsidRPr="006C0C52">
        <w:rPr>
          <w:rFonts w:ascii="Open Sans" w:hAnsi="Open Sans"/>
          <w:b/>
          <w:bCs/>
          <w:lang w:val="fr-CA"/>
        </w:rPr>
        <w:t>Primjedba:</w:t>
      </w:r>
      <w:r w:rsidRPr="006C0C52">
        <w:rPr>
          <w:rFonts w:ascii="Open Sans" w:hAnsi="Open Sans"/>
          <w:lang w:val="fr-CA"/>
        </w:rPr>
        <w:t xml:space="preserve"> Imate parvo koristiti samo vagu da utvrdite koliko je težak svaka od posuda. </w:t>
      </w:r>
      <w:r>
        <w:rPr>
          <w:rFonts w:ascii="Open Sans" w:hAnsi="Open Sans"/>
          <w:lang w:val="fr-CA"/>
        </w:rPr>
        <w:t xml:space="preserve">Samo dvije težine mogu biti poređene u jednom datom trenutku. </w:t>
      </w:r>
    </w:p>
    <w:p w:rsidR="00EC52D4" w:rsidRPr="006C0C52" w:rsidRDefault="00EC52D4" w:rsidP="00CB0BBD">
      <w:pPr>
        <w:pStyle w:val="WorksheetNumbered"/>
        <w:numPr>
          <w:ilvl w:val="0"/>
          <w:numId w:val="64"/>
        </w:numPr>
        <w:rPr>
          <w:rFonts w:ascii="Open Sans" w:hAnsi="Open Sans"/>
          <w:lang w:val="fr-CA"/>
        </w:rPr>
      </w:pPr>
      <w:r w:rsidRPr="008162F1">
        <w:rPr>
          <w:rFonts w:ascii="Open Sans" w:hAnsi="Open Sans"/>
          <w:lang w:val="fr-CA"/>
        </w:rPr>
        <w:t xml:space="preserve">Izaberite na slučajan način tri posude (težine) i sortirajte ih u redoslijedu od najlakše do najteže koristeći samo datu vagu. Na koji način ste to uradili? Koji je najmanji broj poređenja koja su vam potrebno za ovaj zadatak? </w:t>
      </w:r>
      <w:r>
        <w:rPr>
          <w:rFonts w:ascii="Open Sans" w:hAnsi="Open Sans"/>
        </w:rPr>
        <w:t>Zašto</w:t>
      </w:r>
      <w:r w:rsidRPr="006C0C52">
        <w:rPr>
          <w:rFonts w:ascii="Open Sans" w:hAnsi="Open Sans"/>
        </w:rPr>
        <w:t>?</w:t>
      </w:r>
    </w:p>
    <w:p w:rsidR="00EC52D4" w:rsidRPr="008162F1" w:rsidRDefault="00EC52D4" w:rsidP="00CB0BBD">
      <w:pPr>
        <w:pStyle w:val="WorksheetNumbered"/>
        <w:numPr>
          <w:ilvl w:val="0"/>
          <w:numId w:val="64"/>
        </w:numPr>
        <w:rPr>
          <w:rFonts w:ascii="Open Sans" w:hAnsi="Open Sans"/>
          <w:lang w:val="fr-CA"/>
        </w:rPr>
      </w:pPr>
      <w:r w:rsidRPr="008162F1">
        <w:rPr>
          <w:rFonts w:ascii="Open Sans" w:hAnsi="Open Sans"/>
          <w:lang w:val="fr-CA"/>
        </w:rPr>
        <w:t xml:space="preserve">Sada sortirajte sve objekte (posude) u redoslijed od najlakše do najteže. </w:t>
      </w:r>
    </w:p>
    <w:p w:rsidR="00EC52D4" w:rsidRPr="008162F1" w:rsidRDefault="00EC52D4" w:rsidP="00EC52D4">
      <w:pPr>
        <w:pStyle w:val="WorksheetNormal"/>
        <w:rPr>
          <w:rFonts w:ascii="Open Sans" w:hAnsi="Open Sans"/>
          <w:lang w:val="fr-CA"/>
        </w:rPr>
      </w:pPr>
      <w:r w:rsidRPr="008162F1">
        <w:rPr>
          <w:rFonts w:ascii="Open Sans" w:hAnsi="Open Sans"/>
          <w:lang w:val="fr-CA"/>
        </w:rPr>
        <w:t xml:space="preserve">Kada mislite da ste završili provjeriti vaš redoslijed upoređujući vaganjem svaka dva susjedna objekta. </w:t>
      </w:r>
    </w:p>
    <w:p w:rsidR="00EC52D4" w:rsidRDefault="00EC52D4" w:rsidP="00EC52D4">
      <w:pPr>
        <w:pStyle w:val="WorksheetNormal"/>
        <w:rPr>
          <w:rFonts w:ascii="Open Sans" w:hAnsi="Open Sans"/>
          <w:b/>
          <w:bCs/>
          <w:lang w:val="fr-CA"/>
        </w:rPr>
      </w:pPr>
      <w:r w:rsidRPr="008162F1">
        <w:rPr>
          <w:rFonts w:ascii="Open Sans" w:hAnsi="Open Sans"/>
          <w:b/>
          <w:bCs/>
          <w:lang w:val="fr-CA"/>
        </w:rPr>
        <w:t>Sortiranje selekcijom</w:t>
      </w:r>
    </w:p>
    <w:p w:rsidR="00CF14BE" w:rsidRPr="00EC52D4" w:rsidRDefault="00EC52D4" w:rsidP="00EC52D4">
      <w:pPr>
        <w:pStyle w:val="WorksheetNormal"/>
        <w:rPr>
          <w:rFonts w:ascii="Open Sans" w:hAnsi="Open Sans"/>
          <w:snapToGrid w:val="0"/>
          <w:lang w:val="fr-CA"/>
        </w:rPr>
      </w:pPr>
      <w:r w:rsidRPr="00D8370A">
        <w:rPr>
          <w:rFonts w:ascii="Open Sans" w:hAnsi="Open Sans"/>
          <w:lang w:val="fr-CA"/>
        </w:rPr>
        <w:t xml:space="preserve">Jedan metod koji računar može koristiti se naziva </w:t>
      </w:r>
      <w:r w:rsidRPr="00D8370A">
        <w:rPr>
          <w:rFonts w:ascii="Open Sans" w:hAnsi="Open Sans"/>
          <w:i/>
          <w:lang w:val="fr-CA"/>
        </w:rPr>
        <w:t>sortiranje selekcijom</w:t>
      </w:r>
      <w:r w:rsidRPr="00D8370A">
        <w:rPr>
          <w:rFonts w:ascii="Open Sans" w:hAnsi="Open Sans"/>
          <w:lang w:val="fr-CA"/>
        </w:rPr>
        <w:t xml:space="preserve"> (eng. </w:t>
      </w:r>
      <w:r w:rsidRPr="00D8370A">
        <w:rPr>
          <w:rFonts w:ascii="Open Sans" w:hAnsi="Open Sans"/>
          <w:i/>
          <w:lang w:val="fr-CA"/>
        </w:rPr>
        <w:t>selection sort)</w:t>
      </w:r>
      <w:r w:rsidRPr="00D8370A">
        <w:rPr>
          <w:rFonts w:ascii="Open Sans" w:hAnsi="Open Sans"/>
          <w:lang w:val="fr-CA"/>
        </w:rPr>
        <w:t xml:space="preserve">. </w:t>
      </w:r>
      <w:r w:rsidRPr="008162F1">
        <w:rPr>
          <w:rFonts w:ascii="Open Sans" w:hAnsi="Open Sans"/>
          <w:lang w:val="fr-CA"/>
        </w:rPr>
        <w:t xml:space="preserve">Ovako sortiranje selekcijom radi. </w:t>
      </w:r>
      <w:r w:rsidRPr="00D8370A">
        <w:rPr>
          <w:rFonts w:ascii="Open Sans" w:hAnsi="Open Sans"/>
          <w:lang w:val="fr-CA"/>
        </w:rPr>
        <w:t xml:space="preserve">Prvo pronađite najlakšu težinu u cijelom skupu I stavite je sa strane. Potom, nađite najlakšu težinu među preostalim težinama i stavite je sa strane. </w:t>
      </w:r>
      <w:r>
        <w:rPr>
          <w:rFonts w:ascii="Open Sans" w:hAnsi="Open Sans"/>
          <w:lang w:val="fr-CA"/>
        </w:rPr>
        <w:t>Ponavljajte ovo sve dok sve težine ne budu uklonjene iz početnog skupa.</w:t>
      </w:r>
      <w:r w:rsidR="00CF14BE" w:rsidRPr="00EC52D4">
        <w:rPr>
          <w:rFonts w:ascii="Open Sans" w:hAnsi="Open Sans"/>
          <w:snapToGrid w:val="0"/>
          <w:lang w:val="fr-CA"/>
        </w:rPr>
        <w:t xml:space="preserve"> </w:t>
      </w:r>
    </w:p>
    <w:p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37AD73FA" wp14:editId="48D5E3EA">
            <wp:extent cx="3314700" cy="107188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4700" cy="1071880"/>
                    </a:xfrm>
                    <a:prstGeom prst="rect">
                      <a:avLst/>
                    </a:prstGeom>
                    <a:noFill/>
                    <a:ln>
                      <a:noFill/>
                    </a:ln>
                  </pic:spPr>
                </pic:pic>
              </a:graphicData>
            </a:graphic>
          </wp:inline>
        </w:drawing>
      </w:r>
    </w:p>
    <w:p w:rsidR="00EC52D4" w:rsidRDefault="00EC52D4" w:rsidP="00EC52D4">
      <w:pPr>
        <w:pStyle w:val="WorksheetNormal"/>
        <w:rPr>
          <w:rFonts w:ascii="Open Sans" w:hAnsi="Open Sans"/>
        </w:rPr>
      </w:pPr>
      <w:bookmarkStart w:id="45" w:name="Worksheet_DivConq"/>
      <w:bookmarkEnd w:id="45"/>
      <w:r>
        <w:rPr>
          <w:rFonts w:ascii="Open Sans" w:hAnsi="Open Sans"/>
        </w:rPr>
        <w:t xml:space="preserve">Prebrojte koliko poređenja ste napravili. </w:t>
      </w:r>
    </w:p>
    <w:p w:rsidR="00EC52D4" w:rsidRPr="00D8370A" w:rsidRDefault="00EC52D4" w:rsidP="00EC52D4">
      <w:pPr>
        <w:pStyle w:val="ExtraforExperts"/>
        <w:rPr>
          <w:rFonts w:ascii="Open Sans" w:hAnsi="Open Sans"/>
          <w:b w:val="0"/>
          <w:bCs/>
          <w:lang w:val="fr-CA"/>
        </w:rPr>
        <w:sectPr w:rsidR="00EC52D4" w:rsidRPr="00D8370A">
          <w:pgSz w:w="11906" w:h="16838"/>
          <w:pgMar w:top="1418" w:right="1701" w:bottom="1985" w:left="1701" w:header="0" w:footer="0" w:gutter="0"/>
          <w:cols w:space="720"/>
          <w:formProt w:val="0"/>
          <w:docGrid w:linePitch="360" w:charSpace="-2049"/>
        </w:sectPr>
      </w:pPr>
      <w:r>
        <w:rPr>
          <w:rFonts w:ascii="Open Sans" w:hAnsi="Open Sans"/>
        </w:rPr>
        <w:t xml:space="preserve">Eksta za Eksperte: </w:t>
      </w:r>
      <w:r>
        <w:rPr>
          <w:rFonts w:ascii="Open Sans" w:hAnsi="Open Sans"/>
          <w:b w:val="0"/>
          <w:bCs/>
        </w:rPr>
        <w:t xml:space="preserve">Pokažite kako možete matematički izračunati koliko poređenja treba napraviti da bi sortirali 8 objekata. </w:t>
      </w:r>
      <w:r w:rsidRPr="00D8370A">
        <w:rPr>
          <w:rFonts w:ascii="Open Sans" w:hAnsi="Open Sans"/>
          <w:b w:val="0"/>
          <w:bCs/>
          <w:lang w:val="fr-CA"/>
        </w:rPr>
        <w:t>Koliko poređenja za sortiranje 9 objekata? A šta je sa 20 objekata?</w:t>
      </w:r>
    </w:p>
    <w:p w:rsidR="00EC52D4" w:rsidRDefault="00EC52D4" w:rsidP="00EC52D4">
      <w:pPr>
        <w:pStyle w:val="WorksheetTitle"/>
        <w:rPr>
          <w:rFonts w:ascii="Open Sans" w:hAnsi="Open Sans"/>
        </w:rPr>
      </w:pPr>
      <w:r>
        <w:rPr>
          <w:rFonts w:ascii="Open Sans" w:hAnsi="Open Sans"/>
        </w:rPr>
        <w:lastRenderedPageBreak/>
        <w:t>Radni list za Aktivnost: Podijeli i Vladaj</w:t>
      </w:r>
    </w:p>
    <w:p w:rsidR="00EC52D4" w:rsidRDefault="00EC52D4" w:rsidP="00EC52D4">
      <w:pPr>
        <w:pStyle w:val="WorksheetNormal"/>
        <w:rPr>
          <w:rFonts w:ascii="Open Sans" w:hAnsi="Open Sans"/>
          <w:sz w:val="28"/>
        </w:rPr>
      </w:pPr>
      <w:r>
        <w:rPr>
          <w:rFonts w:ascii="Open Sans" w:hAnsi="Open Sans"/>
          <w:b/>
          <w:bCs/>
          <w:sz w:val="28"/>
        </w:rPr>
        <w:t>Quicksort</w:t>
      </w:r>
    </w:p>
    <w:p w:rsidR="00EC52D4" w:rsidRDefault="00EC52D4" w:rsidP="00EC52D4">
      <w:pPr>
        <w:pStyle w:val="WorksheetNormal"/>
        <w:rPr>
          <w:rFonts w:ascii="Open Sans" w:hAnsi="Open Sans"/>
        </w:rPr>
      </w:pPr>
      <w:r>
        <w:rPr>
          <w:rFonts w:ascii="Open Sans" w:hAnsi="Open Sans"/>
        </w:rPr>
        <w:t xml:space="preserve">Quicksort (brzo sortiranje ali se obično ne prevodi) je mnogo brži metod od sortiranja selekcijom naročito ako treba sortirati velike liste objekata. U stvari, to je jedan od najboljih poznatih metoda za sortiranje. Ovo je način na koji quicksort radi. </w:t>
      </w:r>
    </w:p>
    <w:p w:rsidR="00EC52D4" w:rsidRDefault="00EC52D4" w:rsidP="00EC52D4">
      <w:pPr>
        <w:pStyle w:val="WorksheetNormal"/>
        <w:rPr>
          <w:rFonts w:ascii="Open Sans" w:hAnsi="Open Sans"/>
        </w:rPr>
      </w:pPr>
      <w:r>
        <w:rPr>
          <w:rFonts w:ascii="Open Sans" w:hAnsi="Open Sans"/>
        </w:rPr>
        <w:t xml:space="preserve">Izaberite jedan od objekata na slučajan način i postavite ga na jednu stranu svoje vage. </w:t>
      </w:r>
    </w:p>
    <w:p w:rsidR="00EC52D4" w:rsidRDefault="00EC52D4" w:rsidP="00EC52D4">
      <w:pPr>
        <w:pStyle w:val="WorksheetNormal"/>
        <w:rPr>
          <w:rFonts w:ascii="Open Sans" w:hAnsi="Open Sans"/>
        </w:rPr>
      </w:pPr>
      <w:r>
        <w:rPr>
          <w:rFonts w:ascii="Open Sans" w:hAnsi="Open Sans"/>
        </w:rPr>
        <w:t>Sada upoređujte svaki od preostalih objekata sa izabranim objektom. Oni koji se pokažu lakšim stavite na lijevu stranu, prvoizabrani objekat u sredinu pa nakon toga sa desne strane sve teže objekte. (U zavisnosti od sreće i slučajnosti moguće je da imate sa jedne strane mnogo više objekata nego na drugoj strani.)</w:t>
      </w:r>
    </w:p>
    <w:p w:rsidR="00EC52D4" w:rsidRPr="00BE744D" w:rsidRDefault="00EC52D4" w:rsidP="00EC52D4">
      <w:pPr>
        <w:pStyle w:val="WorksheetNormal"/>
        <w:rPr>
          <w:rFonts w:ascii="Open Sans" w:hAnsi="Open Sans"/>
          <w:lang w:val="fr-CA"/>
        </w:rPr>
      </w:pPr>
      <w:r w:rsidRPr="00BE744D">
        <w:rPr>
          <w:rFonts w:ascii="Open Sans" w:hAnsi="Open Sans"/>
          <w:lang w:val="fr-CA"/>
        </w:rPr>
        <w:t xml:space="preserve">Izaberite sada jednu </w:t>
      </w:r>
      <w:r>
        <w:rPr>
          <w:rFonts w:ascii="Open Sans" w:hAnsi="Open Sans"/>
          <w:lang w:val="fr-CA"/>
        </w:rPr>
        <w:t xml:space="preserve">od </w:t>
      </w:r>
      <w:r w:rsidRPr="00BE744D">
        <w:rPr>
          <w:rFonts w:ascii="Open Sans" w:hAnsi="Open Sans"/>
          <w:lang w:val="fr-CA"/>
        </w:rPr>
        <w:t>grup</w:t>
      </w:r>
      <w:r>
        <w:rPr>
          <w:rFonts w:ascii="Open Sans" w:hAnsi="Open Sans"/>
          <w:lang w:val="fr-CA"/>
        </w:rPr>
        <w:t>a</w:t>
      </w:r>
      <w:r w:rsidRPr="00BE744D">
        <w:rPr>
          <w:rFonts w:ascii="Open Sans" w:hAnsi="Open Sans"/>
          <w:lang w:val="fr-CA"/>
        </w:rPr>
        <w:t xml:space="preserve"> (onu sa lijeve ili sa desne strane) </w:t>
      </w:r>
      <w:r>
        <w:rPr>
          <w:rFonts w:ascii="Open Sans" w:hAnsi="Open Sans"/>
          <w:lang w:val="fr-CA"/>
        </w:rPr>
        <w:t>i</w:t>
      </w:r>
      <w:r w:rsidRPr="00BE744D">
        <w:rPr>
          <w:rFonts w:ascii="Open Sans" w:hAnsi="Open Sans"/>
          <w:lang w:val="fr-CA"/>
        </w:rPr>
        <w:t xml:space="preserve"> ponovite cijelu proceduru. </w:t>
      </w:r>
      <w:r>
        <w:rPr>
          <w:rFonts w:ascii="Open Sans" w:hAnsi="Open Sans"/>
          <w:lang w:val="fr-CA"/>
        </w:rPr>
        <w:t xml:space="preserve">Sada uraditi sve isto i za preostalu grupu. Ne zaboravite sačuvati onaj poznati prvoizabrani objekata stalno u sredini. </w:t>
      </w:r>
    </w:p>
    <w:p w:rsidR="00CF14BE" w:rsidRPr="00EC52D4" w:rsidRDefault="00EC52D4" w:rsidP="00EC52D4">
      <w:pPr>
        <w:pStyle w:val="WorksheetNormal"/>
        <w:rPr>
          <w:rFonts w:ascii="Open Sans" w:hAnsi="Open Sans"/>
          <w:snapToGrid w:val="0"/>
          <w:lang w:val="fr-CA"/>
        </w:rPr>
      </w:pPr>
      <w:r w:rsidRPr="00BE744D">
        <w:rPr>
          <w:rFonts w:ascii="Open Sans" w:hAnsi="Open Sans"/>
          <w:lang w:val="fr-CA"/>
        </w:rPr>
        <w:t xml:space="preserve">Sada ponavljajte istu procedure sa svim preostalim grupama </w:t>
      </w:r>
      <w:r>
        <w:rPr>
          <w:rFonts w:ascii="Open Sans" w:hAnsi="Open Sans"/>
          <w:lang w:val="fr-CA"/>
        </w:rPr>
        <w:t>i</w:t>
      </w:r>
      <w:r w:rsidRPr="00BE744D">
        <w:rPr>
          <w:rFonts w:ascii="Open Sans" w:hAnsi="Open Sans"/>
          <w:lang w:val="fr-CA"/>
        </w:rPr>
        <w:t xml:space="preserve"> sve dok ne postoji grupa sa više od </w:t>
      </w:r>
      <w:r>
        <w:rPr>
          <w:rFonts w:ascii="Open Sans" w:hAnsi="Open Sans"/>
          <w:lang w:val="fr-CA"/>
        </w:rPr>
        <w:t xml:space="preserve">jednog </w:t>
      </w:r>
      <w:r w:rsidRPr="00BE744D">
        <w:rPr>
          <w:rFonts w:ascii="Open Sans" w:hAnsi="Open Sans"/>
          <w:lang w:val="fr-CA"/>
        </w:rPr>
        <w:t xml:space="preserve">elementa u njoj. </w:t>
      </w:r>
      <w:r>
        <w:rPr>
          <w:rFonts w:ascii="Open Sans" w:hAnsi="Open Sans"/>
          <w:lang w:val="fr-CA"/>
        </w:rPr>
        <w:t>Nakon što sve grupe budu podjeljene u grupe od jednog objekta cijela lista objekata će biti sortirana (tj. biće u dobrom redoslijedu)</w:t>
      </w:r>
      <w:r w:rsidR="00CF14BE" w:rsidRPr="00EC52D4">
        <w:rPr>
          <w:rFonts w:ascii="Open Sans" w:hAnsi="Open Sans"/>
          <w:snapToGrid w:val="0"/>
          <w:lang w:val="fr-CA"/>
        </w:rPr>
        <w:t>.</w:t>
      </w:r>
    </w:p>
    <w:p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144714E4" wp14:editId="3E0F6644">
            <wp:extent cx="2743200" cy="242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2428875"/>
                    </a:xfrm>
                    <a:prstGeom prst="rect">
                      <a:avLst/>
                    </a:prstGeom>
                    <a:noFill/>
                    <a:ln>
                      <a:noFill/>
                    </a:ln>
                  </pic:spPr>
                </pic:pic>
              </a:graphicData>
            </a:graphic>
          </wp:inline>
        </w:drawing>
      </w:r>
    </w:p>
    <w:p w:rsidR="00EC52D4" w:rsidRPr="00BE744D" w:rsidRDefault="00EC52D4" w:rsidP="00EC52D4">
      <w:pPr>
        <w:pStyle w:val="WorksheetNormal"/>
        <w:rPr>
          <w:rFonts w:ascii="Open Sans" w:hAnsi="Open Sans"/>
          <w:lang w:val="fr-CA"/>
        </w:rPr>
      </w:pPr>
      <w:r w:rsidRPr="00BE744D">
        <w:rPr>
          <w:rFonts w:ascii="Open Sans" w:hAnsi="Open Sans"/>
          <w:lang w:val="fr-CA"/>
        </w:rPr>
        <w:t>Koliko je potrebno poređenja za cijeli ovaj proces?</w:t>
      </w:r>
    </w:p>
    <w:p w:rsidR="00EC52D4" w:rsidRPr="008162F1" w:rsidRDefault="00EC52D4" w:rsidP="00EC52D4">
      <w:pPr>
        <w:pStyle w:val="WorksheetNormal"/>
        <w:rPr>
          <w:rFonts w:ascii="Open Sans" w:hAnsi="Open Sans"/>
          <w:lang w:val="fr-CA"/>
        </w:rPr>
      </w:pPr>
      <w:r w:rsidRPr="008162F1">
        <w:rPr>
          <w:rFonts w:ascii="Open Sans" w:hAnsi="Open Sans"/>
          <w:lang w:val="fr-CA"/>
        </w:rPr>
        <w:t>Trebali bi se uvjeriti da je quicksort efikasniji metod od metoda sortiranja selekcijom osim ako se ne dogodi da stalno izabirete najlakši ili najteži objekat za početak dijeljenja grupe. Ukoliko ste bili tako sretni da svaki put izabirete srednju težinu u datoj grupi onda ste morali uraditi samo 14 poređenja u usporedbi sa ukupno 28 poređenja potrebnih za sortiranje selekcijom. U svakom slučaju metod sortiranja quicksort neće nikada biti ništa sporiji (gori) od sortiranja selekcijom ali može biti puno bolji!</w:t>
      </w:r>
    </w:p>
    <w:p w:rsidR="00EC52D4" w:rsidRPr="008162F1" w:rsidRDefault="00EC52D4" w:rsidP="00EC52D4">
      <w:pPr>
        <w:pStyle w:val="ExtraforExperts"/>
        <w:jc w:val="left"/>
        <w:rPr>
          <w:rFonts w:ascii="Open Sans" w:hAnsi="Open Sans"/>
          <w:lang w:val="fr-CA"/>
        </w:rPr>
        <w:sectPr w:rsidR="00EC52D4" w:rsidRPr="008162F1">
          <w:pgSz w:w="11906" w:h="16838"/>
          <w:pgMar w:top="1418" w:right="1701" w:bottom="1985" w:left="1701" w:header="0" w:footer="0" w:gutter="0"/>
          <w:cols w:space="720"/>
          <w:formProt w:val="0"/>
          <w:docGrid w:linePitch="360" w:charSpace="-2049"/>
        </w:sectPr>
      </w:pPr>
      <w:r w:rsidRPr="008162F1">
        <w:rPr>
          <w:rFonts w:ascii="Open Sans" w:hAnsi="Open Sans"/>
          <w:lang w:val="fr-CA"/>
        </w:rPr>
        <w:t xml:space="preserve">Ekstra za Eksperte: </w:t>
      </w:r>
      <w:r w:rsidRPr="008162F1">
        <w:rPr>
          <w:rFonts w:ascii="Open Sans" w:hAnsi="Open Sans"/>
          <w:b w:val="0"/>
          <w:bCs/>
          <w:lang w:val="fr-CA"/>
        </w:rPr>
        <w:t>Ako quicksort na slučajan način uvijek izabire najlakši objekat koliko će onda ukupno paređenja napraviti?</w:t>
      </w:r>
    </w:p>
    <w:p w:rsidR="00EC52D4" w:rsidRPr="008162F1" w:rsidRDefault="00EC52D4" w:rsidP="00EC52D4">
      <w:pPr>
        <w:pStyle w:val="Heading6"/>
        <w:rPr>
          <w:rFonts w:ascii="Open Sans" w:hAnsi="Open Sans"/>
          <w:lang w:val="fr-CA"/>
        </w:rPr>
      </w:pPr>
      <w:r w:rsidRPr="008162F1">
        <w:rPr>
          <w:rFonts w:ascii="Open Sans" w:hAnsi="Open Sans"/>
          <w:lang w:val="fr-CA"/>
        </w:rPr>
        <w:lastRenderedPageBreak/>
        <w:t>Varijacije i dodatne aktivnosti</w:t>
      </w:r>
    </w:p>
    <w:p w:rsidR="00EC52D4" w:rsidRPr="001631B0" w:rsidRDefault="00EC52D4" w:rsidP="00EC52D4">
      <w:pPr>
        <w:rPr>
          <w:rFonts w:ascii="Open Sans" w:hAnsi="Open Sans"/>
          <w:lang w:val="fr-CA"/>
        </w:rPr>
      </w:pPr>
      <w:r w:rsidRPr="008162F1">
        <w:rPr>
          <w:rFonts w:ascii="Open Sans" w:hAnsi="Open Sans"/>
          <w:lang w:val="fr-CA"/>
        </w:rPr>
        <w:t xml:space="preserve">Mnogo različitih metoda za sortiranje je otkriveno. </w:t>
      </w:r>
      <w:r w:rsidRPr="001631B0">
        <w:rPr>
          <w:rFonts w:ascii="Open Sans" w:hAnsi="Open Sans"/>
          <w:lang w:val="fr-CA"/>
        </w:rPr>
        <w:t>Sada možete probati sortirati vaše težine koristeći neke od njih:</w:t>
      </w:r>
    </w:p>
    <w:p w:rsidR="00CF14BE" w:rsidRPr="00EC52D4" w:rsidRDefault="00EC52D4" w:rsidP="00EC52D4">
      <w:pPr>
        <w:rPr>
          <w:rFonts w:ascii="Open Sans" w:hAnsi="Open Sans"/>
          <w:snapToGrid w:val="0"/>
          <w:lang w:val="fr-CA"/>
        </w:rPr>
      </w:pPr>
      <w:r w:rsidRPr="008162F1">
        <w:rPr>
          <w:rFonts w:ascii="Open Sans" w:hAnsi="Open Sans"/>
          <w:i/>
          <w:iCs/>
          <w:lang w:val="fr-CA"/>
        </w:rPr>
        <w:t>Sortiranje umetanjem (eng. Insertion sort)</w:t>
      </w:r>
      <w:r w:rsidRPr="008162F1">
        <w:rPr>
          <w:rFonts w:ascii="Open Sans" w:hAnsi="Open Sans"/>
          <w:lang w:val="fr-CA"/>
        </w:rPr>
        <w:t xml:space="preserve"> radi tako što uklanja redom po jedan objekat iz nesortirane grupe objekata i onda ga umeće na njegovu pravu poziciju u sortiranoj listi koja malo po malo raste (pogledati sliku ovdje dolje). </w:t>
      </w:r>
      <w:r w:rsidRPr="001631B0">
        <w:rPr>
          <w:rFonts w:ascii="Open Sans" w:hAnsi="Open Sans"/>
          <w:lang w:val="fr-CA"/>
        </w:rPr>
        <w:t xml:space="preserve">Sa svakim novim umetanjem grupa nesortiranih objekata se smanjuje a sortirana lista raste i to sve dok cijela lista nije sortirana. </w:t>
      </w:r>
      <w:r>
        <w:rPr>
          <w:rFonts w:ascii="Open Sans" w:hAnsi="Open Sans"/>
          <w:lang w:val="fr-CA"/>
        </w:rPr>
        <w:t>Oni koji igraju karte (na primjer remi) često koriste ovaj metod za sortiranje karata koje imaju u ruci</w:t>
      </w:r>
      <w:r w:rsidR="00CF14BE" w:rsidRPr="00EC52D4">
        <w:rPr>
          <w:rFonts w:ascii="Open Sans" w:hAnsi="Open Sans"/>
          <w:snapToGrid w:val="0"/>
          <w:lang w:val="fr-CA"/>
        </w:rPr>
        <w:t>.</w:t>
      </w:r>
    </w:p>
    <w:p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05F924DB" wp14:editId="1EF36F5B">
            <wp:extent cx="2857500" cy="110045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7500" cy="1100455"/>
                    </a:xfrm>
                    <a:prstGeom prst="rect">
                      <a:avLst/>
                    </a:prstGeom>
                    <a:noFill/>
                    <a:ln>
                      <a:noFill/>
                    </a:ln>
                  </pic:spPr>
                </pic:pic>
              </a:graphicData>
            </a:graphic>
          </wp:inline>
        </w:drawing>
      </w:r>
    </w:p>
    <w:p w:rsidR="009731A7" w:rsidRDefault="00EC52D4" w:rsidP="009731A7">
      <w:pPr>
        <w:pStyle w:val="WorksheetNormal"/>
        <w:rPr>
          <w:rFonts w:ascii="Open Sans" w:hAnsi="Open Sans"/>
          <w:lang w:val="fr-CA"/>
        </w:rPr>
      </w:pPr>
      <w:r>
        <w:rPr>
          <w:rFonts w:ascii="Open Sans" w:hAnsi="Open Sans"/>
          <w:i/>
          <w:iCs/>
        </w:rPr>
        <w:t>Bubble sort</w:t>
      </w:r>
      <w:r>
        <w:rPr>
          <w:rFonts w:ascii="Open Sans" w:hAnsi="Open Sans"/>
        </w:rPr>
        <w:t xml:space="preserve"> se sastoji od prolaska kroz listu iznova i iznova izmjenjujući dva susjedna objekta koja su u pogrešnom redoslijedu. </w:t>
      </w:r>
      <w:r w:rsidRPr="001631B0">
        <w:rPr>
          <w:rFonts w:ascii="Open Sans" w:hAnsi="Open Sans"/>
          <w:lang w:val="fr-CA"/>
        </w:rPr>
        <w:t xml:space="preserve">Lista je konačno sortirana kada se u jednom cijelom prolazu ne dogodi nijedna izmjena. </w:t>
      </w:r>
      <w:r w:rsidRPr="008162F1">
        <w:rPr>
          <w:rFonts w:ascii="Open Sans" w:hAnsi="Open Sans"/>
          <w:lang w:val="fr-CA"/>
        </w:rPr>
        <w:t>Ovaj metod nije naročito efikasan ali neki ljudi ga puno lakše razumiju neko druge metode.</w:t>
      </w:r>
    </w:p>
    <w:p w:rsidR="00CF14BE" w:rsidRPr="00EC52D4" w:rsidRDefault="008B61D4" w:rsidP="009731A7">
      <w:pPr>
        <w:pStyle w:val="WorksheetNormal"/>
        <w:jc w:val="center"/>
        <w:rPr>
          <w:rFonts w:ascii="Open Sans" w:hAnsi="Open Sans"/>
          <w:snapToGrid w:val="0"/>
          <w:lang w:val="fr-CA"/>
        </w:rPr>
      </w:pPr>
      <w:r>
        <w:rPr>
          <w:rFonts w:ascii="Open Sans" w:hAnsi="Open Sans"/>
          <w:noProof/>
          <w:lang w:val="en-US"/>
        </w:rPr>
        <w:drawing>
          <wp:inline distT="0" distB="0" distL="0" distR="0" wp14:anchorId="4207979C" wp14:editId="29A500E7">
            <wp:extent cx="3000375" cy="97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0375" cy="971550"/>
                    </a:xfrm>
                    <a:prstGeom prst="rect">
                      <a:avLst/>
                    </a:prstGeom>
                    <a:noFill/>
                    <a:ln>
                      <a:noFill/>
                    </a:ln>
                  </pic:spPr>
                </pic:pic>
              </a:graphicData>
            </a:graphic>
          </wp:inline>
        </w:drawing>
      </w:r>
    </w:p>
    <w:p w:rsidR="009731A7" w:rsidRDefault="009731A7" w:rsidP="009731A7">
      <w:pPr>
        <w:pStyle w:val="WorksheetNormal"/>
        <w:rPr>
          <w:rFonts w:ascii="Open Sans" w:hAnsi="Open Sans"/>
          <w:lang w:val="fr-CA"/>
        </w:rPr>
      </w:pPr>
      <w:r w:rsidRPr="009731A7">
        <w:rPr>
          <w:rFonts w:ascii="Open Sans" w:hAnsi="Open Sans"/>
          <w:i/>
          <w:iCs/>
          <w:lang w:val="fr-CA"/>
        </w:rPr>
        <w:t>Sortiranje sastavaljanjem (eng. Mergesort)</w:t>
      </w:r>
      <w:r w:rsidRPr="009731A7">
        <w:rPr>
          <w:rFonts w:ascii="Open Sans" w:hAnsi="Open Sans"/>
          <w:lang w:val="fr-CA"/>
        </w:rPr>
        <w:t xml:space="preserve"> je još jedan metod koji koristi ‘podijeli I vladaj’ (eng.‘divide and conquer’) paradigm da bi sortirali listu objekata. Na početku listu podijelimo na slučajan način na dvije liste iste veličine (ili približno iste ukoliko je broj elemenata liste neparan broj). </w:t>
      </w:r>
      <w:r w:rsidRPr="001631B0">
        <w:rPr>
          <w:rFonts w:ascii="Open Sans" w:hAnsi="Open Sans"/>
          <w:lang w:val="fr-CA"/>
        </w:rPr>
        <w:t xml:space="preserve">Svaka dobivena polovina je onda sortirana pa se onda te dvije liste sastave u jednu sortiranu listu. </w:t>
      </w:r>
      <w:r w:rsidRPr="00DE375A">
        <w:rPr>
          <w:rFonts w:ascii="Open Sans" w:hAnsi="Open Sans"/>
          <w:lang w:val="fr-CA"/>
        </w:rPr>
        <w:t xml:space="preserve">Sastavaljanje dvije sortirane liste je lagano—dovoljno je izabrati manji od dva objekta koji se nalaze na čelu svake od dvije liste. </w:t>
      </w:r>
      <w:r>
        <w:rPr>
          <w:rFonts w:ascii="Open Sans" w:hAnsi="Open Sans"/>
          <w:lang w:val="fr-CA"/>
        </w:rPr>
        <w:t>Na slici ovdje dolje težine od 40 i 60 grama su na početku dvije liste pa je sljedeći objekat koji ćemo dodati onaj od 40 grama. Pitanje je sada h</w:t>
      </w:r>
      <w:r w:rsidRPr="00DE375A">
        <w:rPr>
          <w:rFonts w:ascii="Open Sans" w:hAnsi="Open Sans"/>
          <w:lang w:val="fr-CA"/>
        </w:rPr>
        <w:t>ako sortirati dvije manje liste koje smo dobili dijeljenjem</w:t>
      </w:r>
      <w:r>
        <w:rPr>
          <w:rFonts w:ascii="Open Sans" w:hAnsi="Open Sans"/>
          <w:lang w:val="fr-CA"/>
        </w:rPr>
        <w:t>.</w:t>
      </w:r>
      <w:r w:rsidRPr="00DE375A">
        <w:rPr>
          <w:rFonts w:ascii="Open Sans" w:hAnsi="Open Sans"/>
          <w:lang w:val="fr-CA"/>
        </w:rPr>
        <w:t xml:space="preserve"> Jednostavno—koristite sortiranje sastavljanjem! Na kraju, sve liste će biti </w:t>
      </w:r>
      <w:r>
        <w:rPr>
          <w:rFonts w:ascii="Open Sans" w:hAnsi="Open Sans"/>
          <w:lang w:val="fr-CA"/>
        </w:rPr>
        <w:t xml:space="preserve">usitnjene i podjeljene u jednoelementne liste tako da ne trebate brinuti kada da se zaustavite sa dijeljenjem. </w:t>
      </w:r>
    </w:p>
    <w:p w:rsidR="00CF14BE" w:rsidRPr="00673612" w:rsidRDefault="008B61D4">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38502266" wp14:editId="14321EA7">
            <wp:extent cx="2338302" cy="1257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9160" cy="1257859"/>
                    </a:xfrm>
                    <a:prstGeom prst="rect">
                      <a:avLst/>
                    </a:prstGeom>
                    <a:noFill/>
                    <a:ln>
                      <a:noFill/>
                    </a:ln>
                  </pic:spPr>
                </pic:pic>
              </a:graphicData>
            </a:graphic>
          </wp:inline>
        </w:drawing>
      </w:r>
    </w:p>
    <w:p w:rsidR="009731A7" w:rsidRPr="0004732D" w:rsidRDefault="009731A7" w:rsidP="009731A7">
      <w:pPr>
        <w:pStyle w:val="HiddenfromContents"/>
        <w:rPr>
          <w:lang w:val="fr-CA"/>
        </w:rPr>
      </w:pPr>
      <w:r w:rsidRPr="0004732D">
        <w:rPr>
          <w:rFonts w:ascii="Open Sans" w:hAnsi="Open Sans"/>
          <w:lang w:val="fr-CA"/>
        </w:rPr>
        <w:lastRenderedPageBreak/>
        <w:t>Zašto je ovo sve važno?</w:t>
      </w:r>
    </w:p>
    <w:p w:rsidR="009731A7" w:rsidRPr="008162F1" w:rsidRDefault="009731A7" w:rsidP="009731A7">
      <w:pPr>
        <w:pStyle w:val="WorksheetNormal"/>
        <w:rPr>
          <w:rFonts w:ascii="Open Sans" w:hAnsi="Open Sans"/>
          <w:lang w:val="fr-CA"/>
        </w:rPr>
      </w:pPr>
      <w:r w:rsidRPr="0004732D">
        <w:rPr>
          <w:rFonts w:ascii="Open Sans" w:hAnsi="Open Sans"/>
          <w:lang w:val="fr-CA"/>
        </w:rPr>
        <w:t xml:space="preserve">Puno je lakše naći neku informaciju u sortiranoj listi. </w:t>
      </w:r>
      <w:r>
        <w:rPr>
          <w:rFonts w:ascii="Open Sans" w:hAnsi="Open Sans"/>
          <w:lang w:val="fr-CA"/>
        </w:rPr>
        <w:t xml:space="preserve">Telefonski imenik, rječnik stranih riječi, ili indeks na kraju knjige su uvijek dati u alfabetskom redoslijedu, i naš život bi bio mnogo teži ako ne bi bilo tako. Ako je neka lista brojeva (na primjer lista cijena) sortirana  onda se lagano prepoznaju ekstremne vrijednosti jer se one onda nalaze na početku i na kraju liste. Takođe je jednostavno i lagano pronaći one koji se ponavljaju jer se nalaze jedne pored drugih. </w:t>
      </w:r>
    </w:p>
    <w:p w:rsidR="009731A7" w:rsidRPr="008162F1" w:rsidRDefault="009731A7" w:rsidP="009731A7">
      <w:pPr>
        <w:pStyle w:val="BodyTextIndent"/>
        <w:rPr>
          <w:rFonts w:ascii="Open Sans" w:hAnsi="Open Sans"/>
          <w:lang w:val="fr-CA"/>
        </w:rPr>
      </w:pPr>
      <w:r w:rsidRPr="008162F1">
        <w:rPr>
          <w:rFonts w:ascii="Open Sans" w:hAnsi="Open Sans"/>
          <w:lang w:val="fr-CA"/>
        </w:rPr>
        <w:t xml:space="preserve">Računari troše puno svog vremena sortirajući stvari u neki redoslijed pa ona programeri moraju pronaći brze i efikasne načine kako da to i urade. Neki od sporijih metoda kao što su sortiranje umetanjem, sortiranje selekcijom ili bubble sortiranje mogu biti korisni u nekim specijalnim slučajevima ali se oni brzi metodi kao što su quicksort ili sortiranje sastavljanjem obično koriste u praksi kada treba sortirati velike liste– na primjer, za listu sa 100,000 elemenata, quicksort je obično oko 2,000 puta brži do sortiranja selekcijom a za listu sa 1,000,000 elemenata brži je oko 20,000 puta. Računari obično moraju raditi i procesirati sa milionima elemenata (nije malo website-ova sa milionima korisnika, Facebook ima skoro dvije milijarde korisnika a samo jedna slika može imati više od milion piksela); razlika između neka dva algoritma može lagano biti kao razlika kada je potrebna 1 sekunda da se obradi skup podataka i 5 sati da se obradi isti skup podataka na isti način. Ne samo da bi čekanje prouzročeno takvim pristupom bilo neprihvatljivo za korisnika nego bi računar koristio i 20,000 puta više energije (što ne samo da može potrošiti brže bateriju na vašem uređaju nego ima i veliki uticaj na naš okoliš) pa tako izbor odgovarajućeg algoritma ima zaista ozbiljne posljedice. </w:t>
      </w:r>
    </w:p>
    <w:p w:rsidR="009731A7" w:rsidRPr="008162F1" w:rsidRDefault="009731A7" w:rsidP="009731A7">
      <w:pPr>
        <w:pStyle w:val="BodyTextIndent"/>
        <w:ind w:left="0"/>
        <w:rPr>
          <w:rFonts w:ascii="Open Sans" w:hAnsi="Open Sans"/>
          <w:lang w:val="fr-CA"/>
        </w:rPr>
      </w:pPr>
    </w:p>
    <w:p w:rsidR="00CF14BE" w:rsidRPr="009731A7" w:rsidRDefault="009731A7" w:rsidP="009731A7">
      <w:pPr>
        <w:rPr>
          <w:rFonts w:ascii="Open Sans" w:hAnsi="Open Sans"/>
          <w:lang w:val="fr-CA"/>
        </w:rPr>
        <w:sectPr w:rsidR="00CF14BE" w:rsidRPr="009731A7">
          <w:type w:val="continuous"/>
          <w:pgSz w:w="11906" w:h="16838"/>
          <w:pgMar w:top="1418" w:right="1701" w:bottom="1985" w:left="1701" w:header="709" w:footer="1134" w:gutter="0"/>
          <w:cols w:space="708"/>
          <w:docGrid w:linePitch="360"/>
        </w:sectPr>
      </w:pPr>
      <w:r w:rsidRPr="008162F1">
        <w:rPr>
          <w:rFonts w:ascii="Open Sans" w:hAnsi="Open Sans"/>
          <w:lang w:val="fr-CA"/>
        </w:rPr>
        <w:t xml:space="preserve">Quicksort koristi paradigmu, pristup poznat pod imenom Podijeli i Vladaj (eng. </w:t>
      </w:r>
      <w:r w:rsidRPr="008162F1">
        <w:rPr>
          <w:rFonts w:ascii="Open Sans" w:hAnsi="Open Sans"/>
          <w:i/>
          <w:lang w:val="fr-CA"/>
        </w:rPr>
        <w:t>Divide and Conquer)</w:t>
      </w:r>
      <w:r w:rsidRPr="008162F1">
        <w:rPr>
          <w:rFonts w:ascii="Open Sans" w:hAnsi="Open Sans"/>
          <w:lang w:val="fr-CA"/>
        </w:rPr>
        <w:t xml:space="preserve"> Tokom izvršavanja quicksort-a vi neprestano dijelite listu na manje dijelove pa onda izvršavata isti quicksort na svakom novodobivenom dijelu. </w:t>
      </w:r>
      <w:r w:rsidRPr="007D442C">
        <w:rPr>
          <w:rFonts w:ascii="Open Sans" w:hAnsi="Open Sans"/>
          <w:lang w:val="fr-CA"/>
        </w:rPr>
        <w:t xml:space="preserve">Lista se neprestano dijeli iznova sve dok ne postane dovoljno mala za vladanje. </w:t>
      </w:r>
      <w:r>
        <w:rPr>
          <w:rFonts w:ascii="Open Sans" w:hAnsi="Open Sans"/>
          <w:lang w:val="fr-CA"/>
        </w:rPr>
        <w:t xml:space="preserve">U slučaju quicksort-a liste se dijele sve dok ne sadrže samo po jedan elemenat. Tada je stvarno trivijalno sortirati takvu listu! Iako ovo sve može izgledati dosta zahtjevno (i možda komplikovano na početku) u praksi je ovaj metod značajno brži od ostalih metoda. </w:t>
      </w:r>
      <w:r w:rsidRPr="00C66D76">
        <w:rPr>
          <w:rFonts w:ascii="Open Sans" w:hAnsi="Open Sans"/>
          <w:lang w:val="fr-CA"/>
        </w:rPr>
        <w:t xml:space="preserve">Ovo je jedan primjer korištenja u praksi ideja </w:t>
      </w:r>
      <w:r w:rsidRPr="00C66D76">
        <w:rPr>
          <w:rFonts w:ascii="Open Sans" w:hAnsi="Open Sans"/>
          <w:i/>
          <w:lang w:val="fr-CA"/>
        </w:rPr>
        <w:t>rekurzije</w:t>
      </w:r>
      <w:r w:rsidRPr="00C66D76">
        <w:rPr>
          <w:rFonts w:ascii="Open Sans" w:hAnsi="Open Sans"/>
          <w:lang w:val="fr-CA"/>
        </w:rPr>
        <w:t xml:space="preserve"> (eng. </w:t>
      </w:r>
      <w:r w:rsidRPr="00C66D76">
        <w:rPr>
          <w:rFonts w:ascii="Open Sans" w:hAnsi="Open Sans"/>
          <w:i/>
          <w:lang w:val="fr-CA"/>
        </w:rPr>
        <w:t>recursion</w:t>
      </w:r>
      <w:r w:rsidRPr="00C66D76">
        <w:rPr>
          <w:rFonts w:ascii="Open Sans" w:hAnsi="Open Sans"/>
          <w:lang w:val="fr-CA"/>
        </w:rPr>
        <w:t xml:space="preserve">) gdje jedan algoritam koristi (poziva) sam sebe da bi riješio problem – ponovo ovo može izgledati jako čudno ali budite uvjereni da to radi jako dobro </w:t>
      </w:r>
      <w:r>
        <w:rPr>
          <w:rFonts w:ascii="Open Sans" w:hAnsi="Open Sans"/>
          <w:lang w:val="fr-CA"/>
        </w:rPr>
        <w:t>i</w:t>
      </w:r>
      <w:r w:rsidRPr="00C66D76">
        <w:rPr>
          <w:rFonts w:ascii="Open Sans" w:hAnsi="Open Sans"/>
          <w:lang w:val="fr-CA"/>
        </w:rPr>
        <w:t xml:space="preserve"> </w:t>
      </w:r>
      <w:r>
        <w:rPr>
          <w:rFonts w:ascii="Open Sans" w:hAnsi="Open Sans"/>
          <w:lang w:val="fr-CA"/>
        </w:rPr>
        <w:t>efikasno</w:t>
      </w:r>
      <w:r w:rsidR="00DB3CC7" w:rsidRPr="009731A7">
        <w:rPr>
          <w:rFonts w:ascii="Open Sans" w:hAnsi="Open Sans"/>
          <w:snapToGrid w:val="0"/>
          <w:lang w:val="fr-CA"/>
        </w:rPr>
        <w:t xml:space="preserve">. </w:t>
      </w:r>
    </w:p>
    <w:p w:rsidR="009731A7" w:rsidRPr="00C66D76" w:rsidRDefault="009731A7" w:rsidP="009731A7">
      <w:pPr>
        <w:pStyle w:val="HiddenfromContents"/>
        <w:rPr>
          <w:lang w:val="fr-CA"/>
        </w:rPr>
      </w:pPr>
      <w:r w:rsidRPr="008D2542">
        <w:rPr>
          <w:rFonts w:ascii="Open Sans" w:hAnsi="Open Sans"/>
          <w:lang w:val="fr-CA"/>
        </w:rPr>
        <w:lastRenderedPageBreak/>
        <w:t>Rješenja i pomoć</w:t>
      </w:r>
    </w:p>
    <w:p w:rsidR="009731A7" w:rsidRDefault="009731A7" w:rsidP="00CB0BBD">
      <w:pPr>
        <w:numPr>
          <w:ilvl w:val="0"/>
          <w:numId w:val="65"/>
        </w:numPr>
        <w:rPr>
          <w:rFonts w:ascii="Open Sans" w:hAnsi="Open Sans"/>
        </w:rPr>
      </w:pPr>
      <w:r w:rsidRPr="00C66D76">
        <w:rPr>
          <w:rFonts w:ascii="Open Sans" w:hAnsi="Open Sans"/>
          <w:lang w:val="fr-CA"/>
        </w:rPr>
        <w:t xml:space="preserve">Najbolji način da pronađemo najlakši object je da pregledamo svaki od njih i zapamtimo koji od njih je do sada bio najlakši. </w:t>
      </w:r>
      <w:r w:rsidRPr="008162F1">
        <w:rPr>
          <w:rFonts w:ascii="Open Sans" w:hAnsi="Open Sans"/>
          <w:lang w:val="fr-CA"/>
        </w:rPr>
        <w:t xml:space="preserve">To znači, poredimo dva objekta i zapamtimo ona lakši. Nakon toga poredimo taj objekat sa novim objektom i zapamtimo ponovo onaj lakši koji će onda služiti za dalja poređenja. </w:t>
      </w:r>
      <w:r>
        <w:rPr>
          <w:rFonts w:ascii="Open Sans" w:hAnsi="Open Sans"/>
        </w:rPr>
        <w:t>Ponavljamo postupak sve dok ne pregledamo sve date objekte.</w:t>
      </w:r>
    </w:p>
    <w:p w:rsidR="009731A7" w:rsidRPr="00C66D76" w:rsidRDefault="009731A7" w:rsidP="00CB0BBD">
      <w:pPr>
        <w:numPr>
          <w:ilvl w:val="0"/>
          <w:numId w:val="65"/>
        </w:numPr>
        <w:rPr>
          <w:rFonts w:ascii="Open Sans" w:hAnsi="Open Sans"/>
          <w:lang w:val="en-US"/>
        </w:rPr>
      </w:pPr>
      <w:r>
        <w:rPr>
          <w:rFonts w:ascii="Open Sans" w:hAnsi="Open Sans"/>
        </w:rPr>
        <w:t xml:space="preserve">Uporedimo težine na balansnoj vagi. </w:t>
      </w:r>
      <w:r w:rsidRPr="00C66D76">
        <w:rPr>
          <w:rFonts w:ascii="Open Sans" w:hAnsi="Open Sans"/>
        </w:rPr>
        <w:t>Ovaj zadatak se lagano može uraditi sa samo tri poređenja a ponekada su dovoljna i samo dva poređ</w:t>
      </w:r>
      <w:r>
        <w:rPr>
          <w:rFonts w:ascii="Open Sans" w:hAnsi="Open Sans"/>
        </w:rPr>
        <w:t>enja</w:t>
      </w:r>
      <w:r w:rsidRPr="00C66D76">
        <w:rPr>
          <w:rFonts w:ascii="Open Sans" w:hAnsi="Open Sans"/>
        </w:rPr>
        <w:t>—</w:t>
      </w:r>
      <w:r>
        <w:rPr>
          <w:rFonts w:ascii="Open Sans" w:hAnsi="Open Sans"/>
        </w:rPr>
        <w:t xml:space="preserve">u slučaju da učenici razumiju da je operacija poređenja tranzitivna </w:t>
      </w:r>
      <w:r w:rsidRPr="00C66D76">
        <w:rPr>
          <w:rFonts w:ascii="Open Sans" w:hAnsi="Open Sans"/>
        </w:rPr>
        <w:t>(</w:t>
      </w:r>
      <w:r>
        <w:rPr>
          <w:rFonts w:ascii="Open Sans" w:hAnsi="Open Sans"/>
        </w:rPr>
        <w:t>to znači</w:t>
      </w:r>
      <w:r w:rsidRPr="00C66D76">
        <w:rPr>
          <w:rFonts w:ascii="Open Sans" w:hAnsi="Open Sans"/>
        </w:rPr>
        <w:t>,</w:t>
      </w:r>
      <w:r>
        <w:rPr>
          <w:rFonts w:ascii="Open Sans" w:hAnsi="Open Sans"/>
        </w:rPr>
        <w:t xml:space="preserve"> ako je </w:t>
      </w:r>
      <w:r w:rsidRPr="00C66D76">
        <w:rPr>
          <w:rFonts w:ascii="Open Sans" w:hAnsi="Open Sans"/>
        </w:rPr>
        <w:t xml:space="preserve">A </w:t>
      </w:r>
      <w:r>
        <w:rPr>
          <w:rFonts w:ascii="Open Sans" w:hAnsi="Open Sans"/>
        </w:rPr>
        <w:t>lakši od B i b lakši od C onda I A mora biti lakši od C</w:t>
      </w:r>
      <w:r w:rsidRPr="00C66D76">
        <w:rPr>
          <w:rFonts w:ascii="Open Sans" w:hAnsi="Open Sans"/>
        </w:rPr>
        <w:t>).</w:t>
      </w:r>
    </w:p>
    <w:p w:rsidR="009731A7" w:rsidRDefault="009731A7" w:rsidP="009731A7">
      <w:pPr>
        <w:pStyle w:val="Heading6"/>
        <w:rPr>
          <w:rFonts w:ascii="Open Sans" w:hAnsi="Open Sans"/>
        </w:rPr>
      </w:pPr>
      <w:r>
        <w:rPr>
          <w:rFonts w:ascii="Open Sans" w:hAnsi="Open Sans"/>
        </w:rPr>
        <w:t>Eksperti:</w:t>
      </w:r>
    </w:p>
    <w:p w:rsidR="009731A7" w:rsidRDefault="009731A7" w:rsidP="009731A7">
      <w:pPr>
        <w:jc w:val="both"/>
        <w:rPr>
          <w:rFonts w:ascii="Open Sans" w:hAnsi="Open Sans"/>
        </w:rPr>
      </w:pPr>
      <w:r>
        <w:rPr>
          <w:rFonts w:ascii="Open Sans" w:hAnsi="Open Sans"/>
        </w:rPr>
        <w:t xml:space="preserve">Ovdje je ukratko uputstvo kako sabrati sva poređenja potrebna za sortiranje selekcijom. </w:t>
      </w:r>
    </w:p>
    <w:p w:rsidR="009731A7" w:rsidRDefault="009731A7" w:rsidP="009731A7">
      <w:pPr>
        <w:jc w:val="both"/>
        <w:rPr>
          <w:rFonts w:ascii="Open Sans" w:hAnsi="Open Sans"/>
        </w:rPr>
      </w:pPr>
      <w:r>
        <w:rPr>
          <w:rFonts w:ascii="Open Sans" w:hAnsi="Open Sans"/>
        </w:rPr>
        <w:t>Da bi pronašli najmanji elemenan od dva data objekta potrebno vam je jedno poređenje, za tri objekta potrebna su dva poređenja, za četiri tri poređenja, i tako dalje. Da bi sortirali osam objekata koristeći sortiranje selekcijom potrebno je 7 poređenja da bi našli prvi elemenat, šest poređenja da bi našli naredni, pet za naredni i tako dalje. To nam daje sljedeću formulu:</w:t>
      </w:r>
    </w:p>
    <w:p w:rsidR="009731A7" w:rsidRDefault="009731A7" w:rsidP="009731A7">
      <w:pPr>
        <w:jc w:val="both"/>
        <w:rPr>
          <w:rFonts w:ascii="Open Sans" w:hAnsi="Open Sans"/>
        </w:rPr>
      </w:pPr>
      <w:r>
        <w:rPr>
          <w:rFonts w:ascii="Open Sans" w:hAnsi="Open Sans"/>
        </w:rPr>
        <w:t>7 + 6 + 5 + 4 + 3 + 2 + 1 = 28 poređenja.</w:t>
      </w:r>
    </w:p>
    <w:p w:rsidR="009731A7" w:rsidRPr="008162F1" w:rsidRDefault="009731A7" w:rsidP="009731A7">
      <w:pPr>
        <w:jc w:val="both"/>
        <w:rPr>
          <w:rFonts w:ascii="Open Sans" w:hAnsi="Open Sans"/>
        </w:rPr>
      </w:pPr>
      <w:r w:rsidRPr="008162F1">
        <w:rPr>
          <w:rFonts w:ascii="Open Sans" w:hAnsi="Open Sans"/>
        </w:rPr>
        <w:t>Za</w:t>
      </w:r>
      <w:r w:rsidRPr="008162F1">
        <w:rPr>
          <w:rFonts w:ascii="Open Sans" w:hAnsi="Open Sans"/>
          <w:i/>
        </w:rPr>
        <w:t xml:space="preserve"> n </w:t>
      </w:r>
      <w:r w:rsidRPr="008162F1">
        <w:rPr>
          <w:rFonts w:ascii="Open Sans" w:hAnsi="Open Sans"/>
        </w:rPr>
        <w:t xml:space="preserve">objekata potrebno je 1 + 2 + 3 + 4 </w:t>
      </w:r>
      <w:r w:rsidRPr="008162F1">
        <w:rPr>
          <w:rFonts w:ascii="Open Sans" w:hAnsi="Open Sans"/>
          <w:i/>
        </w:rPr>
        <w:t xml:space="preserve">+… </w:t>
      </w:r>
      <w:r w:rsidRPr="008162F1">
        <w:rPr>
          <w:rFonts w:ascii="Open Sans" w:hAnsi="Open Sans"/>
        </w:rPr>
        <w:t xml:space="preserve">+ </w:t>
      </w:r>
      <w:r w:rsidRPr="008162F1">
        <w:rPr>
          <w:rFonts w:ascii="Open Sans" w:hAnsi="Open Sans"/>
          <w:i/>
        </w:rPr>
        <w:t xml:space="preserve">n – </w:t>
      </w:r>
      <w:r w:rsidRPr="008162F1">
        <w:rPr>
          <w:rFonts w:ascii="Open Sans" w:hAnsi="Open Sans"/>
        </w:rPr>
        <w:t>1 poređenja za sortiranje.</w:t>
      </w:r>
    </w:p>
    <w:p w:rsidR="009731A7" w:rsidRPr="008162F1" w:rsidRDefault="009731A7" w:rsidP="009731A7">
      <w:pPr>
        <w:jc w:val="both"/>
        <w:rPr>
          <w:rFonts w:ascii="Open Sans" w:hAnsi="Open Sans"/>
        </w:rPr>
      </w:pPr>
      <w:r w:rsidRPr="008162F1">
        <w:rPr>
          <w:rFonts w:ascii="Open Sans" w:hAnsi="Open Sans"/>
        </w:rPr>
        <w:t xml:space="preserve">Sabiranje ovih brojeva postaje lagano oko ih regrupišemo na dobar način. </w:t>
      </w:r>
    </w:p>
    <w:p w:rsidR="009731A7" w:rsidRPr="008162F1" w:rsidRDefault="009731A7" w:rsidP="009731A7">
      <w:pPr>
        <w:jc w:val="both"/>
        <w:rPr>
          <w:rFonts w:ascii="Open Sans" w:hAnsi="Open Sans"/>
          <w:lang w:val="fr-CA"/>
        </w:rPr>
      </w:pPr>
      <w:r w:rsidRPr="00111B35">
        <w:rPr>
          <w:rFonts w:ascii="Open Sans" w:hAnsi="Open Sans"/>
          <w:lang w:val="fr-CA"/>
        </w:rPr>
        <w:t>Na primjer, da bi sabrali brojeve 1 + 2 + 3 + …</w:t>
      </w:r>
      <w:r w:rsidRPr="00111B35">
        <w:rPr>
          <w:rFonts w:ascii="Open Sans" w:hAnsi="Open Sans"/>
          <w:i/>
          <w:lang w:val="fr-CA"/>
        </w:rPr>
        <w:t xml:space="preserve"> </w:t>
      </w:r>
      <w:r w:rsidRPr="008162F1">
        <w:rPr>
          <w:rFonts w:ascii="Open Sans" w:hAnsi="Open Sans"/>
          <w:lang w:val="fr-CA"/>
        </w:rPr>
        <w:t>+ 20, regrupišimo ih ovako</w:t>
      </w:r>
    </w:p>
    <w:p w:rsidR="009731A7" w:rsidRPr="008162F1" w:rsidRDefault="009731A7" w:rsidP="009731A7">
      <w:pPr>
        <w:jc w:val="both"/>
        <w:rPr>
          <w:rFonts w:ascii="Open Sans" w:hAnsi="Open Sans"/>
          <w:lang w:val="fr-CA"/>
        </w:rPr>
      </w:pPr>
      <w:r w:rsidRPr="008162F1">
        <w:rPr>
          <w:rFonts w:ascii="Open Sans" w:hAnsi="Open Sans"/>
          <w:lang w:val="fr-CA"/>
        </w:rPr>
        <w:t>(1 + 20) + (2 + 19) + (3 + 18) + (4 + 17) + (5 + 16) +</w:t>
      </w:r>
    </w:p>
    <w:p w:rsidR="009731A7" w:rsidRPr="008162F1" w:rsidRDefault="009731A7" w:rsidP="009731A7">
      <w:pPr>
        <w:jc w:val="both"/>
        <w:rPr>
          <w:rFonts w:ascii="Open Sans" w:hAnsi="Open Sans"/>
          <w:lang w:val="fr-CA"/>
        </w:rPr>
      </w:pPr>
      <w:r w:rsidRPr="008162F1">
        <w:rPr>
          <w:rFonts w:ascii="Open Sans" w:hAnsi="Open Sans"/>
          <w:lang w:val="fr-CA"/>
        </w:rPr>
        <w:t>(6 + 15) + (7 + 14) + (8 + 13) + (9 + 12) + (10 + 11)</w:t>
      </w:r>
    </w:p>
    <w:p w:rsidR="009731A7" w:rsidRPr="008162F1" w:rsidRDefault="009731A7" w:rsidP="009731A7">
      <w:pPr>
        <w:jc w:val="both"/>
        <w:rPr>
          <w:rFonts w:ascii="Open Sans" w:hAnsi="Open Sans"/>
          <w:lang w:val="fr-CA"/>
        </w:rPr>
      </w:pPr>
      <w:r w:rsidRPr="008162F1">
        <w:rPr>
          <w:rFonts w:ascii="Open Sans" w:hAnsi="Open Sans"/>
          <w:lang w:val="fr-CA"/>
        </w:rPr>
        <w:t>= 21 ×</w:t>
      </w:r>
      <w:r w:rsidRPr="008162F1">
        <w:rPr>
          <w:rFonts w:ascii="Open Sans" w:hAnsi="Open Sans"/>
          <w:i/>
          <w:lang w:val="fr-CA"/>
        </w:rPr>
        <w:t xml:space="preserve"> </w:t>
      </w:r>
      <w:r w:rsidRPr="008162F1">
        <w:rPr>
          <w:rFonts w:ascii="Open Sans" w:hAnsi="Open Sans"/>
          <w:lang w:val="fr-CA"/>
        </w:rPr>
        <w:t>10</w:t>
      </w:r>
    </w:p>
    <w:p w:rsidR="009731A7" w:rsidRPr="008162F1" w:rsidRDefault="009731A7" w:rsidP="009731A7">
      <w:pPr>
        <w:jc w:val="both"/>
        <w:rPr>
          <w:rFonts w:ascii="Open Sans" w:hAnsi="Open Sans"/>
          <w:i/>
          <w:lang w:val="fr-CA"/>
        </w:rPr>
      </w:pPr>
      <w:r w:rsidRPr="008162F1">
        <w:rPr>
          <w:rFonts w:ascii="Open Sans" w:hAnsi="Open Sans"/>
          <w:lang w:val="fr-CA"/>
        </w:rPr>
        <w:t>= 210</w:t>
      </w:r>
    </w:p>
    <w:p w:rsidR="00CF14BE" w:rsidRPr="009731A7" w:rsidRDefault="009731A7" w:rsidP="009731A7">
      <w:pPr>
        <w:rPr>
          <w:rFonts w:ascii="Open Sans" w:hAnsi="Open Sans"/>
          <w:lang w:val="fr-CA"/>
        </w:rPr>
      </w:pPr>
      <w:r w:rsidRPr="008162F1">
        <w:rPr>
          <w:rFonts w:ascii="Open Sans" w:hAnsi="Open Sans"/>
          <w:lang w:val="fr-CA"/>
        </w:rPr>
        <w:t xml:space="preserve">U opštem slučaju imamo da je suma 1 + 2 + 3 + 4 … + </w:t>
      </w:r>
      <w:r w:rsidRPr="008162F1">
        <w:rPr>
          <w:rFonts w:ascii="Open Sans" w:hAnsi="Open Sans"/>
          <w:i/>
          <w:iCs/>
          <w:lang w:val="fr-CA"/>
        </w:rPr>
        <w:t>n</w:t>
      </w:r>
      <w:r w:rsidRPr="008162F1">
        <w:rPr>
          <w:rFonts w:ascii="Open Sans" w:hAnsi="Open Sans"/>
          <w:lang w:val="fr-CA"/>
        </w:rPr>
        <w:t xml:space="preserve"> – 1 = </w:t>
      </w:r>
      <w:r w:rsidRPr="008162F1">
        <w:rPr>
          <w:rFonts w:ascii="Open Sans" w:hAnsi="Open Sans"/>
          <w:i/>
          <w:iCs/>
          <w:lang w:val="fr-CA"/>
        </w:rPr>
        <w:t>n</w:t>
      </w:r>
      <w:r w:rsidRPr="008162F1">
        <w:rPr>
          <w:rFonts w:ascii="Open Sans" w:hAnsi="Open Sans"/>
          <w:lang w:val="fr-CA"/>
        </w:rPr>
        <w:t>(</w:t>
      </w:r>
      <w:r w:rsidRPr="008162F1">
        <w:rPr>
          <w:rFonts w:ascii="Open Sans" w:hAnsi="Open Sans"/>
          <w:i/>
          <w:iCs/>
          <w:lang w:val="fr-CA"/>
        </w:rPr>
        <w:t xml:space="preserve">n – </w:t>
      </w:r>
      <w:r w:rsidRPr="008162F1">
        <w:rPr>
          <w:rFonts w:ascii="Open Sans" w:hAnsi="Open Sans"/>
          <w:lang w:val="fr-CA"/>
        </w:rPr>
        <w:t>1)/2</w:t>
      </w:r>
      <w:r w:rsidR="00CF14BE" w:rsidRPr="009731A7">
        <w:rPr>
          <w:rFonts w:ascii="Open Sans" w:hAnsi="Open Sans"/>
          <w:snapToGrid w:val="0"/>
          <w:lang w:val="fr-CA"/>
        </w:rPr>
        <w:t>.</w:t>
      </w:r>
    </w:p>
    <w:p w:rsidR="00CF14BE" w:rsidRPr="009731A7" w:rsidRDefault="00CF14BE">
      <w:pPr>
        <w:rPr>
          <w:rFonts w:ascii="Open Sans" w:hAnsi="Open Sans"/>
          <w:lang w:val="fr-CA"/>
        </w:rPr>
        <w:sectPr w:rsidR="00CF14BE" w:rsidRPr="009731A7">
          <w:pgSz w:w="11906" w:h="16838"/>
          <w:pgMar w:top="1418" w:right="1701" w:bottom="1985" w:left="1701" w:header="709" w:footer="1134" w:gutter="0"/>
          <w:cols w:space="708"/>
          <w:docGrid w:linePitch="360"/>
        </w:sectPr>
      </w:pPr>
    </w:p>
    <w:p w:rsidR="009731A7" w:rsidRPr="008162F1" w:rsidRDefault="009731A7" w:rsidP="009731A7">
      <w:pPr>
        <w:pStyle w:val="HiddenfromContents"/>
        <w:rPr>
          <w:rFonts w:ascii="Open Sans" w:hAnsi="Open Sans"/>
          <w:lang w:val="fr-CA"/>
        </w:rPr>
      </w:pPr>
      <w:r w:rsidRPr="008162F1">
        <w:rPr>
          <w:rFonts w:ascii="Open Sans" w:hAnsi="Open Sans"/>
          <w:lang w:val="fr-CA"/>
        </w:rPr>
        <w:lastRenderedPageBreak/>
        <w:t>Aktivnost 8</w:t>
      </w:r>
    </w:p>
    <w:p w:rsidR="009731A7" w:rsidRPr="008162F1" w:rsidRDefault="009731A7" w:rsidP="009731A7">
      <w:pPr>
        <w:pStyle w:val="ActivityName"/>
        <w:rPr>
          <w:rFonts w:ascii="Open Sans" w:hAnsi="Open Sans"/>
          <w:lang w:val="fr-CA"/>
        </w:rPr>
      </w:pPr>
      <w:bookmarkStart w:id="46" w:name="_Toc280342980"/>
      <w:r w:rsidRPr="008162F1">
        <w:rPr>
          <w:rFonts w:ascii="Open Sans" w:hAnsi="Open Sans"/>
          <w:lang w:val="fr-CA"/>
        </w:rPr>
        <w:t>Brže od Sata—</w:t>
      </w:r>
      <w:bookmarkEnd w:id="46"/>
      <w:r w:rsidRPr="008162F1">
        <w:rPr>
          <w:rFonts w:ascii="Open Sans" w:hAnsi="Open Sans"/>
          <w:i/>
          <w:iCs w:val="0"/>
          <w:lang w:val="fr-CA"/>
        </w:rPr>
        <w:t>Mreže Sortiranja</w:t>
      </w:r>
    </w:p>
    <w:p w:rsidR="009731A7" w:rsidRPr="007B2979" w:rsidRDefault="009731A7" w:rsidP="009731A7">
      <w:pPr>
        <w:pStyle w:val="Heading6"/>
        <w:rPr>
          <w:rFonts w:ascii="Open Sans" w:hAnsi="Open Sans"/>
          <w:lang w:val="bs-Latn-BA"/>
        </w:rPr>
      </w:pPr>
      <w:r w:rsidRPr="008162F1">
        <w:rPr>
          <w:rFonts w:ascii="Open Sans" w:hAnsi="Open Sans"/>
          <w:lang w:val="fr-CA"/>
        </w:rPr>
        <w:t>Sa</w:t>
      </w:r>
      <w:r>
        <w:rPr>
          <w:rFonts w:ascii="Open Sans" w:hAnsi="Open Sans"/>
          <w:lang w:val="bs-Latn-BA"/>
        </w:rPr>
        <w:t>žetak</w:t>
      </w:r>
    </w:p>
    <w:p w:rsidR="009731A7" w:rsidRPr="008162F1" w:rsidRDefault="009731A7" w:rsidP="009731A7">
      <w:pPr>
        <w:pStyle w:val="BodyTextIndent"/>
        <w:rPr>
          <w:rFonts w:ascii="Open Sans" w:hAnsi="Open Sans"/>
          <w:lang w:val="bs-Latn-BA"/>
        </w:rPr>
      </w:pPr>
      <w:r w:rsidRPr="007B2979">
        <w:rPr>
          <w:rFonts w:ascii="Open Sans" w:hAnsi="Open Sans"/>
          <w:lang w:val="bs-Latn-BA"/>
        </w:rPr>
        <w:t xml:space="preserve">Iako su računari poznati kao brzi (i sve brži i brži) ipak postoje stvarna ograničenja koliko brzo mogu riješavati problem. </w:t>
      </w:r>
      <w:r>
        <w:rPr>
          <w:rFonts w:ascii="Open Sans" w:hAnsi="Open Sans"/>
          <w:lang w:val="bs-Latn-BA"/>
        </w:rPr>
        <w:t xml:space="preserve">Jedan od načina da se stvari ubrzaju je da koristimo nekoliko računara za rješavanje različitih dijelova jednog problema. U ovoj aktivnosti ćemo koristiti mreže sortiranja koje mogu uraditi više poređenja u isto vrijeme. </w:t>
      </w:r>
    </w:p>
    <w:p w:rsidR="009731A7" w:rsidRPr="008D2542" w:rsidRDefault="009731A7" w:rsidP="009731A7">
      <w:pPr>
        <w:pStyle w:val="Heading6"/>
        <w:rPr>
          <w:rFonts w:ascii="Open Sans" w:hAnsi="Open Sans"/>
          <w:lang w:val="fr-CA"/>
        </w:rPr>
      </w:pPr>
      <w:r w:rsidRPr="008D2542">
        <w:rPr>
          <w:rFonts w:ascii="Open Sans" w:hAnsi="Open Sans"/>
          <w:lang w:val="fr-CA"/>
        </w:rPr>
        <w:t>Veze sa curriculum-om</w:t>
      </w:r>
    </w:p>
    <w:p w:rsidR="009731A7" w:rsidRDefault="009731A7" w:rsidP="00CB0BBD">
      <w:pPr>
        <w:pStyle w:val="Bulleted"/>
        <w:numPr>
          <w:ilvl w:val="0"/>
          <w:numId w:val="54"/>
        </w:numPr>
        <w:rPr>
          <w:rFonts w:ascii="Open Sans" w:hAnsi="Open Sans"/>
        </w:rPr>
      </w:pPr>
      <w:r>
        <w:rPr>
          <w:rFonts w:ascii="Open Sans" w:hAnsi="Open Sans"/>
        </w:rPr>
        <w:t>Matematika: Broj – Istraživanje broja: Veći od, manji od</w:t>
      </w:r>
    </w:p>
    <w:p w:rsidR="009731A7" w:rsidRDefault="009731A7" w:rsidP="009731A7">
      <w:pPr>
        <w:pStyle w:val="Heading6"/>
        <w:rPr>
          <w:rFonts w:ascii="Open Sans" w:hAnsi="Open Sans"/>
        </w:rPr>
      </w:pPr>
      <w:r>
        <w:rPr>
          <w:rFonts w:ascii="Open Sans" w:hAnsi="Open Sans"/>
        </w:rPr>
        <w:t>Vještine</w:t>
      </w:r>
    </w:p>
    <w:p w:rsidR="009731A7" w:rsidRDefault="009731A7" w:rsidP="00CB0BBD">
      <w:pPr>
        <w:pStyle w:val="Bulleted"/>
        <w:numPr>
          <w:ilvl w:val="0"/>
          <w:numId w:val="54"/>
        </w:numPr>
        <w:rPr>
          <w:rFonts w:ascii="Open Sans" w:hAnsi="Open Sans"/>
        </w:rPr>
      </w:pPr>
      <w:r>
        <w:rPr>
          <w:rFonts w:ascii="Open Sans" w:hAnsi="Open Sans"/>
        </w:rPr>
        <w:t>Poređenje</w:t>
      </w:r>
    </w:p>
    <w:p w:rsidR="009731A7" w:rsidRDefault="009731A7" w:rsidP="00CB0BBD">
      <w:pPr>
        <w:pStyle w:val="Bulleted"/>
        <w:numPr>
          <w:ilvl w:val="0"/>
          <w:numId w:val="54"/>
        </w:numPr>
        <w:rPr>
          <w:rFonts w:ascii="Open Sans" w:hAnsi="Open Sans"/>
        </w:rPr>
      </w:pPr>
      <w:r>
        <w:rPr>
          <w:rFonts w:ascii="Open Sans" w:hAnsi="Open Sans"/>
        </w:rPr>
        <w:t>Slaganje stvari</w:t>
      </w:r>
    </w:p>
    <w:p w:rsidR="009731A7" w:rsidRDefault="009731A7" w:rsidP="00CB0BBD">
      <w:pPr>
        <w:pStyle w:val="Bulleted"/>
        <w:numPr>
          <w:ilvl w:val="0"/>
          <w:numId w:val="54"/>
        </w:numPr>
        <w:rPr>
          <w:rFonts w:ascii="Open Sans" w:hAnsi="Open Sans"/>
        </w:rPr>
      </w:pPr>
      <w:r>
        <w:rPr>
          <w:rFonts w:ascii="Open Sans" w:hAnsi="Open Sans"/>
        </w:rPr>
        <w:t>Razvoj algoritama</w:t>
      </w:r>
    </w:p>
    <w:p w:rsidR="009731A7" w:rsidRDefault="009731A7" w:rsidP="00CB0BBD">
      <w:pPr>
        <w:pStyle w:val="Bulleted"/>
        <w:numPr>
          <w:ilvl w:val="0"/>
          <w:numId w:val="54"/>
        </w:numPr>
        <w:rPr>
          <w:rFonts w:ascii="Open Sans" w:hAnsi="Open Sans"/>
        </w:rPr>
      </w:pPr>
      <w:r>
        <w:rPr>
          <w:rFonts w:ascii="Open Sans" w:hAnsi="Open Sans"/>
        </w:rPr>
        <w:t>Zajedničko rješavanje problema</w:t>
      </w:r>
    </w:p>
    <w:p w:rsidR="009731A7" w:rsidRDefault="009731A7" w:rsidP="009731A7">
      <w:pPr>
        <w:pStyle w:val="Heading6"/>
      </w:pPr>
      <w:r>
        <w:rPr>
          <w:rFonts w:ascii="Open Sans" w:hAnsi="Open Sans"/>
        </w:rPr>
        <w:t>Dobna/starosna grupa</w:t>
      </w:r>
    </w:p>
    <w:p w:rsidR="009731A7" w:rsidRDefault="009731A7" w:rsidP="00CB0BBD">
      <w:pPr>
        <w:pStyle w:val="Bulleted"/>
        <w:numPr>
          <w:ilvl w:val="0"/>
          <w:numId w:val="54"/>
        </w:numPr>
      </w:pPr>
      <w:r>
        <w:rPr>
          <w:rFonts w:ascii="Open Sans" w:hAnsi="Open Sans"/>
        </w:rPr>
        <w:t>7 godina i više</w:t>
      </w:r>
    </w:p>
    <w:p w:rsidR="009731A7" w:rsidRDefault="009731A7" w:rsidP="009731A7">
      <w:pPr>
        <w:pStyle w:val="Heading6"/>
      </w:pPr>
      <w:r>
        <w:rPr>
          <w:rFonts w:ascii="Open Sans" w:hAnsi="Open Sans"/>
        </w:rPr>
        <w:t>Materijal</w:t>
      </w:r>
    </w:p>
    <w:p w:rsidR="009731A7" w:rsidRPr="009B54CA" w:rsidRDefault="009731A7" w:rsidP="009731A7">
      <w:pPr>
        <w:pStyle w:val="BodyTextIndent"/>
        <w:spacing w:after="0"/>
        <w:rPr>
          <w:rFonts w:ascii="Open Sans" w:hAnsi="Open Sans"/>
          <w:lang w:val="fr-CA"/>
        </w:rPr>
      </w:pPr>
      <w:r w:rsidRPr="009B54CA">
        <w:rPr>
          <w:rFonts w:ascii="Open Sans" w:hAnsi="Open Sans"/>
          <w:lang w:val="fr-CA"/>
        </w:rPr>
        <w:t>Ovo je grupna aktivnost koja se izvodi vani.</w:t>
      </w:r>
    </w:p>
    <w:p w:rsidR="009731A7" w:rsidRDefault="009731A7" w:rsidP="00CB0BBD">
      <w:pPr>
        <w:pStyle w:val="Bulleted"/>
        <w:numPr>
          <w:ilvl w:val="0"/>
          <w:numId w:val="54"/>
        </w:numPr>
        <w:rPr>
          <w:rFonts w:ascii="Open Sans" w:hAnsi="Open Sans"/>
        </w:rPr>
      </w:pPr>
      <w:r>
        <w:rPr>
          <w:rFonts w:ascii="Open Sans" w:hAnsi="Open Sans"/>
        </w:rPr>
        <w:t>Kreda</w:t>
      </w:r>
    </w:p>
    <w:p w:rsidR="009731A7" w:rsidRPr="009B54CA" w:rsidRDefault="009731A7" w:rsidP="00CB0BBD">
      <w:pPr>
        <w:pStyle w:val="Bulleted"/>
        <w:numPr>
          <w:ilvl w:val="0"/>
          <w:numId w:val="54"/>
        </w:numPr>
        <w:rPr>
          <w:lang w:val="fr-CA"/>
        </w:rPr>
      </w:pPr>
      <w:r>
        <w:rPr>
          <w:rFonts w:ascii="Open Sans" w:hAnsi="Open Sans"/>
        </w:rPr>
        <w:t>Dva kompleta od po šest karata.</w:t>
      </w:r>
      <w:r>
        <w:rPr>
          <w:rFonts w:ascii="Open Sans" w:hAnsi="Open Sans"/>
        </w:rPr>
        <w:br/>
      </w:r>
      <w:r w:rsidRPr="009B54CA">
        <w:rPr>
          <w:rFonts w:ascii="Open Sans" w:hAnsi="Open Sans"/>
          <w:lang w:val="fr-CA"/>
        </w:rPr>
        <w:t xml:space="preserve">Kopirati </w:t>
      </w:r>
      <w:r>
        <w:rPr>
          <w:rFonts w:ascii="Open Sans" w:hAnsi="Open Sans"/>
          <w:lang w:val="fr-CA"/>
        </w:rPr>
        <w:t xml:space="preserve">Uzorak </w:t>
      </w:r>
      <w:r w:rsidRPr="009B54CA">
        <w:rPr>
          <w:rFonts w:ascii="Open Sans" w:hAnsi="Open Sans"/>
          <w:lang w:val="fr-CA"/>
        </w:rPr>
        <w:t xml:space="preserve">za Kopiranje: Mreže sortiranja(strana </w:t>
      </w:r>
      <w:r>
        <w:rPr>
          <w:rFonts w:ascii="Open Sans" w:hAnsi="Open Sans"/>
        </w:rPr>
        <w:fldChar w:fldCharType="begin"/>
      </w:r>
      <w:r w:rsidRPr="009B54CA">
        <w:rPr>
          <w:lang w:val="fr-CA"/>
        </w:rPr>
        <w:instrText>PAGEREF Master_Networks \h</w:instrText>
      </w:r>
      <w:r>
        <w:rPr>
          <w:rFonts w:ascii="Open Sans" w:hAnsi="Open Sans"/>
        </w:rPr>
      </w:r>
      <w:r>
        <w:fldChar w:fldCharType="separate"/>
      </w:r>
      <w:r w:rsidR="00434D44">
        <w:rPr>
          <w:noProof/>
          <w:lang w:val="fr-CA"/>
        </w:rPr>
        <w:t>80</w:t>
      </w:r>
      <w:r>
        <w:fldChar w:fldCharType="end"/>
      </w:r>
      <w:r w:rsidRPr="009B54CA">
        <w:rPr>
          <w:rFonts w:ascii="Open Sans" w:hAnsi="Open Sans"/>
          <w:lang w:val="fr-CA"/>
        </w:rPr>
        <w:t xml:space="preserve">) na kartu i izrezati je </w:t>
      </w:r>
    </w:p>
    <w:p w:rsidR="009731A7" w:rsidRDefault="009731A7" w:rsidP="00CB0BBD">
      <w:pPr>
        <w:pStyle w:val="Bulleted"/>
        <w:numPr>
          <w:ilvl w:val="0"/>
          <w:numId w:val="54"/>
        </w:numPr>
        <w:rPr>
          <w:rFonts w:ascii="Open Sans" w:hAnsi="Open Sans"/>
        </w:rPr>
      </w:pPr>
      <w:r>
        <w:rPr>
          <w:rFonts w:ascii="Open Sans" w:hAnsi="Open Sans"/>
        </w:rPr>
        <w:t>Štoperica za mjerenje vremena</w:t>
      </w:r>
    </w:p>
    <w:p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rsidR="009731A7" w:rsidRDefault="009731A7" w:rsidP="009731A7">
      <w:pPr>
        <w:pStyle w:val="HiddenfromContents"/>
        <w:rPr>
          <w:rFonts w:ascii="Open Sans" w:hAnsi="Open Sans"/>
        </w:rPr>
      </w:pPr>
      <w:r>
        <w:rPr>
          <w:rFonts w:ascii="Open Sans" w:hAnsi="Open Sans"/>
        </w:rPr>
        <w:lastRenderedPageBreak/>
        <w:t>Mreže Sortiranja</w:t>
      </w:r>
    </w:p>
    <w:p w:rsidR="009731A7" w:rsidRDefault="009731A7" w:rsidP="009731A7">
      <w:pPr>
        <w:jc w:val="both"/>
        <w:rPr>
          <w:rFonts w:ascii="Open Sans" w:hAnsi="Open Sans"/>
        </w:rPr>
      </w:pPr>
      <w:r>
        <w:rPr>
          <w:rFonts w:ascii="Open Sans" w:hAnsi="Open Sans"/>
        </w:rPr>
        <w:t xml:space="preserve">Prije nego što aktivnost počne iskoristiti kredu kako bi označili jednu ovakvu mrežu u dvorištu škole. </w:t>
      </w:r>
    </w:p>
    <w:p w:rsidR="00CF14BE" w:rsidRPr="00673612" w:rsidRDefault="008B61D4">
      <w:pPr>
        <w:jc w:val="center"/>
        <w:rPr>
          <w:rFonts w:ascii="Open Sans" w:hAnsi="Open Sans"/>
        </w:rPr>
      </w:pPr>
      <w:r>
        <w:rPr>
          <w:rFonts w:ascii="Open Sans" w:hAnsi="Open Sans"/>
          <w:noProof/>
          <w:lang w:val="en-US"/>
        </w:rPr>
        <w:drawing>
          <wp:inline distT="0" distB="0" distL="0" distR="0" wp14:anchorId="75447E04" wp14:editId="25DB3F5F">
            <wp:extent cx="3757930" cy="1843405"/>
            <wp:effectExtent l="0" t="0" r="1270" b="10795"/>
            <wp:docPr id="50" name="Picture 5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57930" cy="1843405"/>
                    </a:xfrm>
                    <a:prstGeom prst="rect">
                      <a:avLst/>
                    </a:prstGeom>
                    <a:noFill/>
                    <a:ln>
                      <a:noFill/>
                    </a:ln>
                  </pic:spPr>
                </pic:pic>
              </a:graphicData>
            </a:graphic>
          </wp:inline>
        </w:drawing>
      </w:r>
    </w:p>
    <w:p w:rsidR="009731A7" w:rsidRDefault="009731A7" w:rsidP="009731A7">
      <w:pPr>
        <w:pStyle w:val="WorksheetNormal"/>
        <w:rPr>
          <w:rFonts w:ascii="Open Sans" w:hAnsi="Open Sans"/>
          <w:sz w:val="28"/>
        </w:rPr>
      </w:pPr>
      <w:r>
        <w:rPr>
          <w:rFonts w:ascii="Open Sans" w:hAnsi="Open Sans"/>
          <w:b/>
          <w:bCs/>
          <w:sz w:val="28"/>
        </w:rPr>
        <w:t>Uputstvo za Učenike</w:t>
      </w:r>
    </w:p>
    <w:p w:rsidR="009731A7" w:rsidRDefault="009731A7" w:rsidP="009731A7">
      <w:pPr>
        <w:jc w:val="both"/>
        <w:rPr>
          <w:rFonts w:ascii="Open Sans" w:hAnsi="Open Sans" w:cs="Tahoma"/>
        </w:rPr>
      </w:pPr>
      <w:r>
        <w:rPr>
          <w:rFonts w:ascii="Open Sans" w:hAnsi="Open Sans" w:cs="Tahoma"/>
        </w:rPr>
        <w:t>Ova aktivnost će vam pokazati kako računari sortiraju slučajne brojeve u jedan redoslije koristeći nešto što nazivamo mreža sortiranja (eng. sorting network).</w:t>
      </w:r>
    </w:p>
    <w:p w:rsidR="009731A7" w:rsidRDefault="009731A7" w:rsidP="00CB0BBD">
      <w:pPr>
        <w:pStyle w:val="NumberedNormal"/>
        <w:numPr>
          <w:ilvl w:val="0"/>
          <w:numId w:val="66"/>
        </w:numPr>
        <w:ind w:left="540" w:hanging="540"/>
        <w:rPr>
          <w:rFonts w:ascii="Open Sans" w:hAnsi="Open Sans" w:cs="Tahoma"/>
          <w:lang w:val="fr-CA"/>
        </w:rPr>
      </w:pPr>
      <w:r w:rsidRPr="009B54CA">
        <w:rPr>
          <w:rFonts w:ascii="Open Sans" w:hAnsi="Open Sans" w:cs="Tahoma"/>
          <w:lang w:val="fr-CA"/>
        </w:rPr>
        <w:t>Organizujte se u grupe od po šest učenika. Samo jedna grupa će koristiti mrežu u određenom trenutku.</w:t>
      </w:r>
    </w:p>
    <w:p w:rsidR="009731A7" w:rsidRPr="009B54CA" w:rsidRDefault="009731A7" w:rsidP="00CB0BBD">
      <w:pPr>
        <w:pStyle w:val="NumberedNormal"/>
        <w:numPr>
          <w:ilvl w:val="0"/>
          <w:numId w:val="66"/>
        </w:numPr>
        <w:ind w:left="540" w:hanging="540"/>
        <w:rPr>
          <w:rFonts w:ascii="Open Sans" w:hAnsi="Open Sans" w:cs="Tahoma"/>
          <w:lang w:val="fr-CA"/>
        </w:rPr>
      </w:pPr>
      <w:r w:rsidRPr="009B54CA">
        <w:rPr>
          <w:rFonts w:ascii="Open Sans" w:hAnsi="Open Sans" w:cs="Tahoma"/>
          <w:lang w:val="fr-CA"/>
        </w:rPr>
        <w:t xml:space="preserve">Svaki od članova tima uzima jednu numerisanu kartu. </w:t>
      </w:r>
    </w:p>
    <w:p w:rsidR="009731A7" w:rsidRPr="008162F1" w:rsidRDefault="009731A7" w:rsidP="00CB0BBD">
      <w:pPr>
        <w:pStyle w:val="NumberedNormal"/>
        <w:numPr>
          <w:ilvl w:val="0"/>
          <w:numId w:val="66"/>
        </w:numPr>
        <w:ind w:left="540" w:hanging="540"/>
        <w:rPr>
          <w:rFonts w:ascii="Open Sans" w:hAnsi="Open Sans" w:cs="Tahoma"/>
          <w:lang w:val="fr-CA"/>
        </w:rPr>
      </w:pPr>
      <w:r w:rsidRPr="009B54CA">
        <w:rPr>
          <w:rFonts w:ascii="Open Sans" w:hAnsi="Open Sans" w:cs="Tahoma"/>
          <w:lang w:val="fr-CA"/>
        </w:rPr>
        <w:t>Svaki član tima stoji u jednom od kvadrata na lijevoj (</w:t>
      </w:r>
      <w:r w:rsidRPr="009B54CA">
        <w:rPr>
          <w:rFonts w:ascii="Open Sans" w:hAnsi="Open Sans" w:cs="Tahoma"/>
          <w:smallCaps/>
          <w:lang w:val="fr-CA"/>
        </w:rPr>
        <w:t>in</w:t>
      </w:r>
      <w:r w:rsidRPr="009B54CA">
        <w:rPr>
          <w:rFonts w:ascii="Open Sans" w:hAnsi="Open Sans" w:cs="Tahoma"/>
          <w:lang w:val="fr-CA"/>
        </w:rPr>
        <w:t xml:space="preserve">) strani mreže u dvorištu. </w:t>
      </w:r>
      <w:r>
        <w:rPr>
          <w:rFonts w:ascii="Open Sans" w:hAnsi="Open Sans" w:cs="Tahoma"/>
          <w:lang w:val="fr-CA"/>
        </w:rPr>
        <w:t xml:space="preserve">Vaši brojevi treba da budu potpuno pomješani i u slučajnom rasporedu. </w:t>
      </w:r>
    </w:p>
    <w:p w:rsidR="009731A7" w:rsidRPr="008162F1" w:rsidRDefault="009731A7" w:rsidP="00CB0BBD">
      <w:pPr>
        <w:pStyle w:val="NumberedNormal"/>
        <w:numPr>
          <w:ilvl w:val="0"/>
          <w:numId w:val="66"/>
        </w:numPr>
        <w:ind w:left="540" w:hanging="540"/>
        <w:rPr>
          <w:rFonts w:ascii="Open Sans" w:hAnsi="Open Sans" w:cs="Tahoma"/>
          <w:lang w:val="fr-CA"/>
        </w:rPr>
      </w:pPr>
      <w:r w:rsidRPr="008162F1">
        <w:rPr>
          <w:rFonts w:ascii="Open Sans" w:hAnsi="Open Sans" w:cs="Tahoma"/>
          <w:lang w:val="fr-CA"/>
        </w:rPr>
        <w:t xml:space="preserve">Šetate se duž označenih linija, i kada dostignete mjesto označeno krugom </w:t>
      </w:r>
      <w:r w:rsidRPr="008162F1">
        <w:rPr>
          <w:rFonts w:ascii="Open Sans" w:hAnsi="Open Sans" w:cs="Tahoma"/>
          <w:b/>
          <w:lang w:val="fr-CA"/>
        </w:rPr>
        <w:t>morate sačekati da još jedna osoba stigne na isto mjesto.</w:t>
      </w:r>
    </w:p>
    <w:p w:rsidR="009731A7" w:rsidRDefault="009731A7" w:rsidP="00CB0BBD">
      <w:pPr>
        <w:pStyle w:val="NumberedNormal"/>
        <w:numPr>
          <w:ilvl w:val="0"/>
          <w:numId w:val="66"/>
        </w:numPr>
        <w:ind w:left="540" w:hanging="540"/>
        <w:rPr>
          <w:rFonts w:ascii="Open Sans" w:hAnsi="Open Sans" w:cs="Tahoma"/>
        </w:rPr>
      </w:pPr>
      <w:r>
        <w:rPr>
          <w:rFonts w:ascii="Open Sans" w:hAnsi="Open Sans" w:cs="Tahoma"/>
        </w:rPr>
        <w:t>Kada I drugi član tima stigne na mjesto označeno krugom uporedite karte koje imate. Osoba sa manjom kartom odlazi putem koji void lijevo. Ukoliko imate veći broj onda vi odlazite putem koji vodi desno.</w:t>
      </w:r>
    </w:p>
    <w:p w:rsidR="009731A7" w:rsidRDefault="009731A7" w:rsidP="00CB0BBD">
      <w:pPr>
        <w:pStyle w:val="NumberedNormal"/>
        <w:numPr>
          <w:ilvl w:val="0"/>
          <w:numId w:val="66"/>
        </w:numPr>
        <w:ind w:left="540" w:hanging="540"/>
        <w:rPr>
          <w:rFonts w:ascii="Open Sans" w:hAnsi="Open Sans" w:cs="Tahoma"/>
        </w:rPr>
      </w:pPr>
      <w:r>
        <w:rPr>
          <w:rFonts w:ascii="Open Sans" w:hAnsi="Open Sans" w:cs="Tahoma"/>
        </w:rPr>
        <w:t>Da li ste u dobrom redoslijedu kada se nađete na drugom kraju mreže (OUT) u dvorištu?</w:t>
      </w:r>
    </w:p>
    <w:p w:rsidR="00CF14BE" w:rsidRPr="00673612" w:rsidRDefault="009731A7" w:rsidP="009731A7">
      <w:pPr>
        <w:pStyle w:val="WorksheetNormal"/>
        <w:rPr>
          <w:rFonts w:ascii="Open Sans" w:hAnsi="Open Sans" w:cs="Tahoma"/>
        </w:rPr>
      </w:pPr>
      <w:r>
        <w:rPr>
          <w:rFonts w:ascii="Open Sans" w:hAnsi="Open Sans" w:cs="Tahoma"/>
        </w:rPr>
        <w:t>Ukoliko neko od članova tima napravi grešku svi učenici moraju početi ispočetka. Provjerite još jednom da ste razumjeli operacije na svakom čvoru (krugu) mreže gdje manja vrijednost odlazi putem lijevo a veća odlazi putem desno. Na primjer:</w:t>
      </w:r>
    </w:p>
    <w:p w:rsidR="00CF14BE" w:rsidRPr="00673612" w:rsidRDefault="008B61D4">
      <w:pPr>
        <w:pStyle w:val="WorksheetNormal"/>
        <w:jc w:val="center"/>
        <w:rPr>
          <w:rFonts w:ascii="Open Sans" w:hAnsi="Open Sans"/>
        </w:rPr>
      </w:pPr>
      <w:bookmarkStart w:id="47" w:name="OLE_LINK1"/>
      <w:r>
        <w:rPr>
          <w:rFonts w:ascii="Open Sans" w:hAnsi="Open Sans"/>
          <w:noProof/>
          <w:lang w:val="en-US"/>
        </w:rPr>
        <w:lastRenderedPageBreak/>
        <w:drawing>
          <wp:inline distT="0" distB="0" distL="0" distR="0" wp14:anchorId="5FA34CEC" wp14:editId="389E0376">
            <wp:extent cx="3638570" cy="2157730"/>
            <wp:effectExtent l="0" t="0" r="0" b="1270"/>
            <wp:docPr id="51" name="Picture 4" descr="PUBLIC:Temp:sortNWfix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Temp:sortNWfixed.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38570" cy="2157730"/>
                    </a:xfrm>
                    <a:prstGeom prst="rect">
                      <a:avLst/>
                    </a:prstGeom>
                    <a:noFill/>
                    <a:ln>
                      <a:noFill/>
                    </a:ln>
                  </pic:spPr>
                </pic:pic>
              </a:graphicData>
            </a:graphic>
          </wp:inline>
        </w:drawing>
      </w:r>
      <w:bookmarkEnd w:id="47"/>
    </w:p>
    <w:p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rsidR="00CF14BE" w:rsidRPr="009731A7" w:rsidRDefault="009731A7">
      <w:pPr>
        <w:pStyle w:val="HiddenfromContents"/>
        <w:rPr>
          <w:rFonts w:ascii="Open Sans" w:hAnsi="Open Sans"/>
          <w:sz w:val="36"/>
          <w:szCs w:val="36"/>
        </w:rPr>
      </w:pPr>
      <w:bookmarkStart w:id="48" w:name="Master_Networks"/>
      <w:bookmarkEnd w:id="48"/>
      <w:r w:rsidRPr="009731A7">
        <w:rPr>
          <w:rFonts w:ascii="Open Sans" w:hAnsi="Open Sans"/>
          <w:sz w:val="36"/>
          <w:szCs w:val="36"/>
        </w:rPr>
        <w:lastRenderedPageBreak/>
        <w:t>Uzorak za fotokopiranje: Mreže sortiranja</w:t>
      </w:r>
    </w:p>
    <w:tbl>
      <w:tblPr>
        <w:tblW w:w="0" w:type="auto"/>
        <w:jc w:val="center"/>
        <w:tblLook w:val="0000" w:firstRow="0" w:lastRow="0" w:firstColumn="0" w:lastColumn="0" w:noHBand="0" w:noVBand="0"/>
      </w:tblPr>
      <w:tblGrid>
        <w:gridCol w:w="2717"/>
        <w:gridCol w:w="244"/>
        <w:gridCol w:w="2718"/>
      </w:tblGrid>
      <w:tr w:rsidR="00CF14BE" w:rsidRPr="00673612">
        <w:trPr>
          <w:jc w:val="center"/>
        </w:trPr>
        <w:tc>
          <w:tcPr>
            <w:tcW w:w="2717"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1</w:t>
            </w:r>
          </w:p>
        </w:tc>
        <w:tc>
          <w:tcPr>
            <w:tcW w:w="244" w:type="dxa"/>
            <w:tcBorders>
              <w:left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2</w:t>
            </w:r>
          </w:p>
        </w:tc>
      </w:tr>
      <w:tr w:rsidR="00CF14BE" w:rsidRPr="00673612">
        <w:trPr>
          <w:jc w:val="center"/>
        </w:trPr>
        <w:tc>
          <w:tcPr>
            <w:tcW w:w="2717"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c>
          <w:tcPr>
            <w:tcW w:w="244" w:type="dxa"/>
            <w:vAlign w:val="center"/>
          </w:tcPr>
          <w:p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r>
      <w:tr w:rsidR="00CF14BE" w:rsidRPr="00673612">
        <w:trPr>
          <w:jc w:val="center"/>
        </w:trPr>
        <w:tc>
          <w:tcPr>
            <w:tcW w:w="2717"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3</w:t>
            </w:r>
          </w:p>
        </w:tc>
        <w:tc>
          <w:tcPr>
            <w:tcW w:w="244" w:type="dxa"/>
            <w:tcBorders>
              <w:left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4</w:t>
            </w:r>
          </w:p>
        </w:tc>
      </w:tr>
      <w:tr w:rsidR="00CF14BE" w:rsidRPr="00673612">
        <w:trPr>
          <w:jc w:val="center"/>
        </w:trPr>
        <w:tc>
          <w:tcPr>
            <w:tcW w:w="2717"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c>
          <w:tcPr>
            <w:tcW w:w="244" w:type="dxa"/>
            <w:vAlign w:val="center"/>
          </w:tcPr>
          <w:p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r>
      <w:tr w:rsidR="00CF14BE" w:rsidRPr="00673612">
        <w:trPr>
          <w:jc w:val="center"/>
        </w:trPr>
        <w:tc>
          <w:tcPr>
            <w:tcW w:w="2717"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5</w:t>
            </w:r>
          </w:p>
        </w:tc>
        <w:tc>
          <w:tcPr>
            <w:tcW w:w="244" w:type="dxa"/>
            <w:tcBorders>
              <w:left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6</w:t>
            </w:r>
          </w:p>
        </w:tc>
      </w:tr>
    </w:tbl>
    <w:p w:rsidR="00CF14BE" w:rsidRPr="00673612" w:rsidRDefault="00CF14BE">
      <w:pP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p w:rsidR="00CF14BE" w:rsidRPr="00673612" w:rsidRDefault="00CF14BE">
      <w:pPr>
        <w:pBdr>
          <w:top w:val="single" w:sz="4" w:space="1" w:color="auto"/>
        </w:pBd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tbl>
      <w:tblPr>
        <w:tblW w:w="0" w:type="auto"/>
        <w:jc w:val="center"/>
        <w:tblLook w:val="0000" w:firstRow="0" w:lastRow="0" w:firstColumn="0" w:lastColumn="0" w:noHBand="0" w:noVBand="0"/>
      </w:tblPr>
      <w:tblGrid>
        <w:gridCol w:w="2717"/>
        <w:gridCol w:w="244"/>
        <w:gridCol w:w="2718"/>
      </w:tblGrid>
      <w:tr w:rsidR="00CF14BE" w:rsidRPr="00673612">
        <w:trPr>
          <w:jc w:val="center"/>
        </w:trPr>
        <w:tc>
          <w:tcPr>
            <w:tcW w:w="2717"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156</w:t>
            </w:r>
          </w:p>
        </w:tc>
        <w:tc>
          <w:tcPr>
            <w:tcW w:w="244" w:type="dxa"/>
            <w:tcBorders>
              <w:left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221</w:t>
            </w:r>
          </w:p>
        </w:tc>
      </w:tr>
      <w:tr w:rsidR="00CF14BE" w:rsidRPr="00673612">
        <w:trPr>
          <w:jc w:val="center"/>
        </w:trPr>
        <w:tc>
          <w:tcPr>
            <w:tcW w:w="2717"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c>
          <w:tcPr>
            <w:tcW w:w="244" w:type="dxa"/>
            <w:vAlign w:val="center"/>
          </w:tcPr>
          <w:p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r>
      <w:tr w:rsidR="00CF14BE" w:rsidRPr="00673612">
        <w:trPr>
          <w:jc w:val="center"/>
        </w:trPr>
        <w:tc>
          <w:tcPr>
            <w:tcW w:w="2717"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289</w:t>
            </w:r>
          </w:p>
        </w:tc>
        <w:tc>
          <w:tcPr>
            <w:tcW w:w="244" w:type="dxa"/>
            <w:tcBorders>
              <w:left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314</w:t>
            </w:r>
          </w:p>
        </w:tc>
      </w:tr>
      <w:tr w:rsidR="00CF14BE" w:rsidRPr="00673612">
        <w:trPr>
          <w:jc w:val="center"/>
        </w:trPr>
        <w:tc>
          <w:tcPr>
            <w:tcW w:w="2717"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c>
          <w:tcPr>
            <w:tcW w:w="244" w:type="dxa"/>
            <w:vAlign w:val="center"/>
          </w:tcPr>
          <w:p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rsidR="00CF14BE" w:rsidRPr="00673612" w:rsidRDefault="00CF14BE">
            <w:pPr>
              <w:spacing w:after="0"/>
              <w:ind w:left="0"/>
              <w:jc w:val="center"/>
              <w:rPr>
                <w:rFonts w:ascii="Open Sans" w:hAnsi="Open Sans"/>
                <w:b/>
                <w:bCs/>
              </w:rPr>
            </w:pPr>
          </w:p>
        </w:tc>
      </w:tr>
      <w:tr w:rsidR="00CF14BE" w:rsidRPr="00673612">
        <w:trPr>
          <w:jc w:val="center"/>
        </w:trPr>
        <w:tc>
          <w:tcPr>
            <w:tcW w:w="2717"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422</w:t>
            </w:r>
          </w:p>
        </w:tc>
        <w:tc>
          <w:tcPr>
            <w:tcW w:w="244" w:type="dxa"/>
            <w:tcBorders>
              <w:left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rsidR="00CF14BE" w:rsidRPr="00673612" w:rsidRDefault="00CF14BE">
            <w:pPr>
              <w:spacing w:before="240"/>
              <w:ind w:left="0"/>
              <w:jc w:val="center"/>
              <w:rPr>
                <w:rFonts w:ascii="Open Sans" w:hAnsi="Open Sans"/>
                <w:b/>
                <w:bCs/>
                <w:sz w:val="96"/>
              </w:rPr>
            </w:pPr>
            <w:r w:rsidRPr="00673612">
              <w:rPr>
                <w:rFonts w:ascii="Open Sans" w:hAnsi="Open Sans"/>
                <w:b/>
                <w:bCs/>
                <w:sz w:val="96"/>
              </w:rPr>
              <w:t>499</w:t>
            </w:r>
          </w:p>
        </w:tc>
      </w:tr>
    </w:tbl>
    <w:p w:rsidR="00CF14BE" w:rsidRPr="00673612" w:rsidRDefault="00CF14BE">
      <w:pPr>
        <w:jc w:val="center"/>
        <w:rPr>
          <w:rFonts w:ascii="Open Sans" w:hAnsi="Open Sans"/>
        </w:rPr>
        <w:sectPr w:rsidR="00CF14BE" w:rsidRPr="00673612">
          <w:pgSz w:w="11906" w:h="16838"/>
          <w:pgMar w:top="1418" w:right="1701" w:bottom="1985" w:left="1701" w:header="709" w:footer="1134" w:gutter="0"/>
          <w:cols w:space="708"/>
          <w:docGrid w:linePitch="360"/>
        </w:sectPr>
      </w:pPr>
    </w:p>
    <w:p w:rsidR="009731A7" w:rsidRDefault="009731A7" w:rsidP="009731A7">
      <w:pPr>
        <w:pStyle w:val="Heading6"/>
        <w:rPr>
          <w:rFonts w:ascii="Open Sans" w:hAnsi="Open Sans"/>
        </w:rPr>
      </w:pPr>
      <w:r>
        <w:rPr>
          <w:rFonts w:ascii="Open Sans" w:hAnsi="Open Sans"/>
        </w:rPr>
        <w:lastRenderedPageBreak/>
        <w:t>Varijacije</w:t>
      </w:r>
    </w:p>
    <w:p w:rsidR="009731A7" w:rsidRPr="00C31F5D" w:rsidRDefault="009731A7" w:rsidP="00CB0BBD">
      <w:pPr>
        <w:pStyle w:val="NumberedNormal"/>
        <w:numPr>
          <w:ilvl w:val="0"/>
          <w:numId w:val="67"/>
        </w:numPr>
        <w:ind w:left="540" w:hanging="540"/>
        <w:rPr>
          <w:rFonts w:ascii="Open Sans" w:hAnsi="Open Sans"/>
        </w:rPr>
      </w:pPr>
      <w:r w:rsidRPr="00C31F5D">
        <w:rPr>
          <w:rFonts w:ascii="Open Sans" w:hAnsi="Open Sans"/>
        </w:rPr>
        <w:t>Onda kada učenici dobro upoznaju funkcionisanje aktivnosti iskoristite štopericu da bi izmjerili koliko vremena treba svakom timu da prođe kroz mrežu.</w:t>
      </w:r>
    </w:p>
    <w:p w:rsidR="009731A7" w:rsidRPr="00C31F5D" w:rsidRDefault="009731A7" w:rsidP="00CB0BBD">
      <w:pPr>
        <w:pStyle w:val="NumberedNormal"/>
        <w:numPr>
          <w:ilvl w:val="0"/>
          <w:numId w:val="67"/>
        </w:numPr>
        <w:ind w:left="540" w:hanging="540"/>
        <w:rPr>
          <w:rFonts w:ascii="Open Sans" w:hAnsi="Open Sans"/>
          <w:lang w:val="fr-CA"/>
        </w:rPr>
      </w:pPr>
      <w:r w:rsidRPr="00C31F5D">
        <w:rPr>
          <w:rFonts w:ascii="Open Sans" w:hAnsi="Open Sans"/>
          <w:lang w:val="fr-CA"/>
        </w:rPr>
        <w:t>Koristite karte sa većim brojevima (na primjer trocifrene brojeve u uzorku za kopiranje).</w:t>
      </w:r>
    </w:p>
    <w:p w:rsidR="009731A7" w:rsidRPr="00C31F5D" w:rsidRDefault="009731A7" w:rsidP="00CB0BBD">
      <w:pPr>
        <w:pStyle w:val="NumberedNormal"/>
        <w:numPr>
          <w:ilvl w:val="0"/>
          <w:numId w:val="67"/>
        </w:numPr>
        <w:ind w:left="540" w:hanging="540"/>
        <w:rPr>
          <w:rFonts w:ascii="Open Sans" w:hAnsi="Open Sans"/>
          <w:lang w:val="fr-CA"/>
        </w:rPr>
      </w:pPr>
      <w:r w:rsidRPr="00C31F5D">
        <w:rPr>
          <w:rFonts w:ascii="Open Sans" w:hAnsi="Open Sans"/>
          <w:lang w:val="fr-CA"/>
        </w:rPr>
        <w:t xml:space="preserve">Napravite karte koje će imati još i veće brojeve i za čije poređenje je potrebno neko vrijeme, ili koristite riječi koje se moraju porediti alfabetski. </w:t>
      </w:r>
    </w:p>
    <w:p w:rsidR="009731A7" w:rsidRPr="00C31F5D" w:rsidRDefault="009731A7" w:rsidP="00CB0BBD">
      <w:pPr>
        <w:pStyle w:val="NumberedNormal"/>
        <w:numPr>
          <w:ilvl w:val="0"/>
          <w:numId w:val="67"/>
        </w:numPr>
        <w:ind w:left="540" w:hanging="540"/>
        <w:rPr>
          <w:rFonts w:ascii="Open Sans" w:hAnsi="Open Sans"/>
          <w:lang w:val="fr-CA"/>
        </w:rPr>
      </w:pPr>
      <w:r w:rsidRPr="00C31F5D">
        <w:rPr>
          <w:rFonts w:ascii="Open Sans" w:hAnsi="Open Sans"/>
          <w:lang w:val="fr-CA"/>
        </w:rPr>
        <w:t xml:space="preserve">Sve ovo može biti i jednostavna vježba za neke druge predmete: na primjer na muzičkom vaspitanju možete porediti note odštampane na kartama i redati ih od najnižeg tona prema višim ili od najkraćeg prema najdužim. </w:t>
      </w:r>
    </w:p>
    <w:p w:rsidR="009731A7" w:rsidRDefault="009731A7" w:rsidP="009731A7">
      <w:pPr>
        <w:pStyle w:val="Heading6"/>
        <w:rPr>
          <w:rFonts w:ascii="Open Sans" w:hAnsi="Open Sans"/>
        </w:rPr>
      </w:pPr>
      <w:r>
        <w:rPr>
          <w:rFonts w:ascii="Open Sans" w:hAnsi="Open Sans"/>
        </w:rPr>
        <w:t>Dodatne aktivnosti</w:t>
      </w:r>
    </w:p>
    <w:p w:rsidR="00CF14BE" w:rsidRPr="00673612" w:rsidRDefault="009731A7" w:rsidP="00CB0BBD">
      <w:pPr>
        <w:pStyle w:val="NumberedNormal"/>
        <w:numPr>
          <w:ilvl w:val="0"/>
          <w:numId w:val="7"/>
        </w:numPr>
        <w:rPr>
          <w:rFonts w:ascii="Open Sans" w:hAnsi="Open Sans"/>
        </w:rPr>
      </w:pPr>
      <w:r>
        <w:rPr>
          <w:rFonts w:ascii="Open Sans" w:hAnsi="Open Sans"/>
        </w:rPr>
        <w:t>Šta bi se dogodilo ako bi manja karta išla desno umjesto u lijevo a veća lijevo umjesto u desno? (Brojevi bi bili sortirani u obrnutom redoslijedu.</w:t>
      </w:r>
      <w:r w:rsidR="00CF14BE" w:rsidRPr="00673612">
        <w:rPr>
          <w:rFonts w:ascii="Open Sans" w:hAnsi="Open Sans"/>
        </w:rPr>
        <w:t>)</w:t>
      </w:r>
    </w:p>
    <w:p w:rsidR="00CF14BE" w:rsidRPr="009731A7" w:rsidRDefault="008B61D4">
      <w:pPr>
        <w:rPr>
          <w:rFonts w:ascii="Open Sans" w:hAnsi="Open Sans"/>
          <w:lang w:val="fr-CA"/>
        </w:rPr>
      </w:pPr>
      <w:r>
        <w:rPr>
          <w:rFonts w:ascii="Open Sans" w:hAnsi="Open Sans"/>
          <w:noProof/>
          <w:lang w:val="en-US"/>
        </w:rPr>
        <w:drawing>
          <wp:anchor distT="0" distB="0" distL="114300" distR="114300" simplePos="0" relativeHeight="251645952" behindDoc="0" locked="0" layoutInCell="1" allowOverlap="1" wp14:anchorId="16CAE21D" wp14:editId="674BE62E">
            <wp:simplePos x="0" y="0"/>
            <wp:positionH relativeFrom="column">
              <wp:posOffset>3981450</wp:posOffset>
            </wp:positionH>
            <wp:positionV relativeFrom="paragraph">
              <wp:posOffset>574675</wp:posOffset>
            </wp:positionV>
            <wp:extent cx="1371600" cy="759460"/>
            <wp:effectExtent l="0" t="0" r="0" b="2540"/>
            <wp:wrapSquare wrapText="bothSides"/>
            <wp:docPr id="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71600" cy="759460"/>
                    </a:xfrm>
                    <a:prstGeom prst="rect">
                      <a:avLst/>
                    </a:prstGeom>
                    <a:noFill/>
                  </pic:spPr>
                </pic:pic>
              </a:graphicData>
            </a:graphic>
            <wp14:sizeRelH relativeFrom="page">
              <wp14:pctWidth>0</wp14:pctWidth>
            </wp14:sizeRelH>
            <wp14:sizeRelV relativeFrom="page">
              <wp14:pctHeight>0</wp14:pctHeight>
            </wp14:sizeRelV>
          </wp:anchor>
        </w:drawing>
      </w:r>
      <w:r w:rsidR="009731A7" w:rsidRPr="009731A7">
        <w:rPr>
          <w:rFonts w:ascii="Open Sans" w:hAnsi="Open Sans"/>
          <w:lang w:val="fr-CA"/>
        </w:rPr>
        <w:t xml:space="preserve"> </w:t>
      </w:r>
      <w:r w:rsidR="009731A7" w:rsidRPr="00C31F5D">
        <w:rPr>
          <w:rFonts w:ascii="Open Sans" w:hAnsi="Open Sans"/>
          <w:lang w:val="fr-CA"/>
        </w:rPr>
        <w:t xml:space="preserve">Da li je isti slučaj ako bi koristili mrežu unatrag? (Ne mora značiti da će sortiranje funkcionisati, i učenici bi </w:t>
      </w:r>
      <w:r w:rsidR="009731A7">
        <w:rPr>
          <w:rFonts w:ascii="Open Sans" w:hAnsi="Open Sans"/>
          <w:lang w:val="fr-CA"/>
        </w:rPr>
        <w:t xml:space="preserve">sami </w:t>
      </w:r>
      <w:r w:rsidR="009731A7" w:rsidRPr="00C31F5D">
        <w:rPr>
          <w:rFonts w:ascii="Open Sans" w:hAnsi="Open Sans"/>
          <w:lang w:val="fr-CA"/>
        </w:rPr>
        <w:t>trebali biti u stanju pronaći jedan primjer ulaza koji bi bio u pogrešnom redoslijedu na izlazu.</w:t>
      </w:r>
      <w:r w:rsidR="00CF14BE" w:rsidRPr="009731A7">
        <w:rPr>
          <w:rFonts w:ascii="Open Sans" w:hAnsi="Open Sans"/>
          <w:lang w:val="fr-CA"/>
        </w:rPr>
        <w:t>)</w:t>
      </w:r>
    </w:p>
    <w:p w:rsidR="009731A7" w:rsidRPr="007148AC" w:rsidRDefault="009731A7" w:rsidP="00CB0BBD">
      <w:pPr>
        <w:pStyle w:val="NumberedNormal"/>
        <w:numPr>
          <w:ilvl w:val="0"/>
          <w:numId w:val="5"/>
        </w:numPr>
        <w:rPr>
          <w:rFonts w:ascii="Open Sans" w:hAnsi="Open Sans"/>
          <w:lang w:val="fr-CA"/>
        </w:rPr>
      </w:pPr>
      <w:r w:rsidRPr="00166902">
        <w:rPr>
          <w:rFonts w:ascii="Open Sans" w:hAnsi="Open Sans"/>
          <w:lang w:val="fr-CA"/>
        </w:rPr>
        <w:t xml:space="preserve">Pokušajte napraviti manju ili veću mrežu. </w:t>
      </w:r>
      <w:r>
        <w:rPr>
          <w:rFonts w:ascii="Open Sans" w:hAnsi="Open Sans"/>
          <w:lang w:val="fr-CA"/>
        </w:rPr>
        <w:t xml:space="preserve">Na primjer ovdje je primjer mreže koja sortira samo tri broja. </w:t>
      </w:r>
      <w:r w:rsidRPr="007148AC">
        <w:rPr>
          <w:rFonts w:ascii="Open Sans" w:hAnsi="Open Sans"/>
          <w:lang w:val="fr-CA"/>
        </w:rPr>
        <w:t>Učenici bi trebali biti u stanju konstruisati istu mrežu samostalno.</w:t>
      </w:r>
    </w:p>
    <w:p w:rsidR="00CF14BE" w:rsidRPr="007148AC" w:rsidRDefault="009731A7" w:rsidP="00CB0BBD">
      <w:pPr>
        <w:pStyle w:val="NumberedNormal"/>
        <w:numPr>
          <w:ilvl w:val="0"/>
          <w:numId w:val="5"/>
        </w:numPr>
        <w:rPr>
          <w:rFonts w:ascii="Open Sans" w:hAnsi="Open Sans"/>
          <w:lang w:val="fr-CA"/>
        </w:rPr>
      </w:pPr>
      <w:r w:rsidRPr="007148AC">
        <w:rPr>
          <w:rFonts w:ascii="Open Sans" w:hAnsi="Open Sans"/>
          <w:lang w:val="fr-CA"/>
        </w:rPr>
        <w:t>Ovdje dolje su predstavljene dvije različite mreže koje će pravilno sortirati ulaz sa četiri vrijednosti. Koja od njih je brža? (Druga je svakako brža. Dok prva mreža traži da se sva poređenja izvrše serijski (jedan za drugim) u drugoj mreži neka poređenja se mogu raditi i istovremeno. Prva mreža je jedan primjer serijske, sekvencijalne obrade dok je druga mreža primjer gdje koristimo i mogućnosti paralelnog računanja kako bi ubrzali cijeli process.</w:t>
      </w:r>
      <w:r w:rsidR="00CF14BE" w:rsidRPr="007148AC">
        <w:rPr>
          <w:rFonts w:ascii="Open Sans" w:hAnsi="Open Sans"/>
          <w:lang w:val="fr-CA"/>
        </w:rPr>
        <w:t>)</w:t>
      </w:r>
    </w:p>
    <w:p w:rsidR="00CF14BE" w:rsidRPr="00673612" w:rsidRDefault="008B61D4">
      <w:pPr>
        <w:pStyle w:val="NumberedNormal"/>
        <w:numPr>
          <w:ilvl w:val="0"/>
          <w:numId w:val="0"/>
        </w:numPr>
        <w:ind w:left="540"/>
        <w:rPr>
          <w:rFonts w:ascii="Open Sans" w:hAnsi="Open Sans"/>
        </w:rPr>
      </w:pPr>
      <w:r>
        <w:rPr>
          <w:rFonts w:ascii="Open Sans" w:hAnsi="Open Sans"/>
          <w:noProof/>
          <w:lang w:val="en-US"/>
        </w:rPr>
        <w:drawing>
          <wp:inline distT="0" distB="0" distL="0" distR="0" wp14:anchorId="005126FD" wp14:editId="20AEAD15">
            <wp:extent cx="2628900" cy="1085850"/>
            <wp:effectExtent l="0" t="0" r="12700" b="6350"/>
            <wp:docPr id="52" name="Picture 52" descr="sorting_network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ing_networkFix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44517115" wp14:editId="28E211EC">
            <wp:extent cx="1943100" cy="107188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43100" cy="1071880"/>
                    </a:xfrm>
                    <a:prstGeom prst="rect">
                      <a:avLst/>
                    </a:prstGeom>
                    <a:noFill/>
                    <a:ln>
                      <a:noFill/>
                    </a:ln>
                  </pic:spPr>
                </pic:pic>
              </a:graphicData>
            </a:graphic>
          </wp:inline>
        </w:drawing>
      </w:r>
    </w:p>
    <w:p w:rsidR="009731A7" w:rsidRPr="008162F1" w:rsidRDefault="009731A7" w:rsidP="00CB0BBD">
      <w:pPr>
        <w:pStyle w:val="NumberedNormal"/>
        <w:numPr>
          <w:ilvl w:val="0"/>
          <w:numId w:val="5"/>
        </w:numPr>
        <w:rPr>
          <w:rFonts w:ascii="Open Sans" w:hAnsi="Open Sans"/>
          <w:lang w:val="fr-CA"/>
        </w:rPr>
      </w:pPr>
      <w:r w:rsidRPr="008162F1">
        <w:rPr>
          <w:rFonts w:ascii="Open Sans" w:hAnsi="Open Sans"/>
          <w:lang w:val="fr-CA"/>
        </w:rPr>
        <w:t>Pokušajte napraviti veće mreže sortiranja.</w:t>
      </w:r>
    </w:p>
    <w:p w:rsidR="00CF14BE" w:rsidRPr="009731A7" w:rsidRDefault="009731A7" w:rsidP="00CB0BBD">
      <w:pPr>
        <w:pStyle w:val="NumberedNormal"/>
        <w:numPr>
          <w:ilvl w:val="0"/>
          <w:numId w:val="5"/>
        </w:numPr>
        <w:rPr>
          <w:rFonts w:ascii="Open Sans" w:hAnsi="Open Sans"/>
          <w:lang w:val="fr-CA"/>
        </w:rPr>
      </w:pPr>
      <w:r w:rsidRPr="008162F1">
        <w:rPr>
          <w:rFonts w:ascii="Open Sans" w:hAnsi="Open Sans"/>
          <w:lang w:val="fr-CA"/>
        </w:rPr>
        <w:t>Mreže možemo koristiti kako bi pronašli najmanje ili najveće vrijednosti nekog ulaza. Na primjer, ovdje je jedna mreža sa osam ulaza a jedino najmanja vrijednost će se pojaviti na izlazu (sve ostale vrijednosti će ostiti na slijepom putu (eng. dead end) u mreži</w:t>
      </w:r>
      <w:r w:rsidR="00CF14BE" w:rsidRPr="009731A7">
        <w:rPr>
          <w:rFonts w:ascii="Open Sans" w:hAnsi="Open Sans"/>
          <w:lang w:val="fr-CA"/>
        </w:rPr>
        <w:t xml:space="preserve">). </w:t>
      </w:r>
    </w:p>
    <w:p w:rsidR="002D561F" w:rsidRPr="00673612" w:rsidRDefault="002D561F" w:rsidP="002D561F">
      <w:pPr>
        <w:pStyle w:val="NumberedNormal"/>
        <w:numPr>
          <w:ilvl w:val="0"/>
          <w:numId w:val="0"/>
        </w:numPr>
        <w:ind w:left="567"/>
        <w:jc w:val="center"/>
        <w:rPr>
          <w:rFonts w:ascii="Open Sans" w:hAnsi="Open Sans"/>
        </w:rPr>
      </w:pPr>
      <w:r>
        <w:rPr>
          <w:rFonts w:ascii="Open Sans" w:hAnsi="Open Sans"/>
          <w:noProof/>
          <w:lang w:val="en-US"/>
        </w:rPr>
        <w:lastRenderedPageBreak/>
        <w:drawing>
          <wp:inline distT="0" distB="0" distL="0" distR="0" wp14:anchorId="492CBC15" wp14:editId="0ABB1DF1">
            <wp:extent cx="1908310" cy="20535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8310" cy="2053590"/>
                    </a:xfrm>
                    <a:prstGeom prst="rect">
                      <a:avLst/>
                    </a:prstGeom>
                    <a:noFill/>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cx1="http://schemas.microsoft.com/office/drawing/2015/9/8/chartex" xmlns:cx="http://schemas.microsoft.com/office/drawing/2014/chartex"/>
                      </a:ext>
                    </a:extLst>
                  </pic:spPr>
                </pic:pic>
              </a:graphicData>
            </a:graphic>
          </wp:inline>
        </w:drawing>
      </w:r>
    </w:p>
    <w:p w:rsidR="00CF14BE" w:rsidRDefault="009731A7" w:rsidP="00CB0BBD">
      <w:pPr>
        <w:pStyle w:val="NumberedNormal"/>
        <w:numPr>
          <w:ilvl w:val="0"/>
          <w:numId w:val="5"/>
        </w:numPr>
        <w:rPr>
          <w:rFonts w:ascii="Open Sans" w:hAnsi="Open Sans"/>
        </w:rPr>
      </w:pPr>
      <w:r>
        <w:rPr>
          <w:rFonts w:ascii="Open Sans" w:hAnsi="Open Sans"/>
        </w:rPr>
        <w:t>Koji od procesa u svakodnevnom životu, koristeći paralelne aktivnosti, mogu biti ubrzani a koji ne mogu? Na primjer, kuhanje nekog jela ako bi koristili samo jednu posudu jer bi onda sva jela morali kuhati jedno za drugim. Koji od poslova se mogu završiti brže ako zaposlimo više ljuid? Koji poslovi se pak ne mogu ubrzati?</w:t>
      </w:r>
    </w:p>
    <w:p w:rsidR="009731A7" w:rsidRPr="00673612" w:rsidRDefault="009731A7" w:rsidP="009731A7">
      <w:pPr>
        <w:pStyle w:val="NumberedNormal"/>
        <w:numPr>
          <w:ilvl w:val="0"/>
          <w:numId w:val="0"/>
        </w:numPr>
        <w:ind w:left="1647" w:hanging="567"/>
        <w:rPr>
          <w:rFonts w:ascii="Open Sans" w:hAnsi="Open Sans"/>
        </w:rPr>
        <w:sectPr w:rsidR="009731A7" w:rsidRPr="00673612">
          <w:pgSz w:w="11906" w:h="16838"/>
          <w:pgMar w:top="1418" w:right="1701" w:bottom="1985" w:left="1701" w:header="709" w:footer="1134" w:gutter="0"/>
          <w:cols w:space="708"/>
          <w:docGrid w:linePitch="360"/>
        </w:sectPr>
      </w:pPr>
    </w:p>
    <w:p w:rsidR="009731A7" w:rsidRPr="0004732D" w:rsidRDefault="009731A7" w:rsidP="009731A7">
      <w:pPr>
        <w:pStyle w:val="HiddenfromContents"/>
        <w:rPr>
          <w:lang w:val="fr-CA"/>
        </w:rPr>
      </w:pPr>
      <w:r w:rsidRPr="0004732D">
        <w:rPr>
          <w:rFonts w:ascii="Open Sans" w:hAnsi="Open Sans"/>
          <w:lang w:val="fr-CA"/>
        </w:rPr>
        <w:lastRenderedPageBreak/>
        <w:t>Zašto je ovo sve važno?</w:t>
      </w:r>
    </w:p>
    <w:p w:rsidR="009731A7" w:rsidRDefault="009731A7" w:rsidP="009731A7">
      <w:pPr>
        <w:rPr>
          <w:rFonts w:ascii="Open Sans" w:hAnsi="Open Sans"/>
          <w:lang w:val="fr-CA"/>
        </w:rPr>
      </w:pPr>
      <w:r w:rsidRPr="00800B20">
        <w:rPr>
          <w:rFonts w:ascii="Open Sans" w:hAnsi="Open Sans"/>
          <w:lang w:val="fr-CA"/>
        </w:rPr>
        <w:t xml:space="preserve">Kako računare koristimo sve više </w:t>
      </w:r>
      <w:r>
        <w:rPr>
          <w:rFonts w:ascii="Open Sans" w:hAnsi="Open Sans"/>
          <w:lang w:val="fr-CA"/>
        </w:rPr>
        <w:t>i</w:t>
      </w:r>
      <w:r w:rsidRPr="00800B20">
        <w:rPr>
          <w:rFonts w:ascii="Open Sans" w:hAnsi="Open Sans"/>
          <w:lang w:val="fr-CA"/>
        </w:rPr>
        <w:t xml:space="preserve"> više u svakodnevnom životu želimo da oni mogu obrađivati informacije što je brže moguće. </w:t>
      </w:r>
    </w:p>
    <w:p w:rsidR="009731A7" w:rsidRPr="00800B20" w:rsidRDefault="009731A7" w:rsidP="009731A7">
      <w:pPr>
        <w:rPr>
          <w:rFonts w:ascii="Open Sans" w:hAnsi="Open Sans"/>
          <w:lang w:val="fr-CA"/>
        </w:rPr>
      </w:pPr>
      <w:r w:rsidRPr="00800B20">
        <w:rPr>
          <w:rFonts w:ascii="Open Sans" w:hAnsi="Open Sans"/>
          <w:lang w:val="fr-CA"/>
        </w:rPr>
        <w:t xml:space="preserve">Jedan od načina da ubrzamo rad računara je da pišemo programme koje će koristiti </w:t>
      </w:r>
      <w:r>
        <w:rPr>
          <w:rFonts w:ascii="Open Sans" w:hAnsi="Open Sans"/>
          <w:lang w:val="fr-CA"/>
        </w:rPr>
        <w:t xml:space="preserve">ukupno </w:t>
      </w:r>
      <w:r w:rsidRPr="00800B20">
        <w:rPr>
          <w:rFonts w:ascii="Open Sans" w:hAnsi="Open Sans"/>
          <w:lang w:val="fr-CA"/>
        </w:rPr>
        <w:t>ma</w:t>
      </w:r>
      <w:r>
        <w:rPr>
          <w:rFonts w:ascii="Open Sans" w:hAnsi="Open Sans"/>
          <w:lang w:val="fr-CA"/>
        </w:rPr>
        <w:t xml:space="preserve">nji broj kompjutacionih koraka </w:t>
      </w:r>
      <w:r w:rsidRPr="00800B20">
        <w:rPr>
          <w:rFonts w:ascii="Open Sans" w:hAnsi="Open Sans"/>
          <w:lang w:val="fr-CA"/>
        </w:rPr>
        <w:t>(</w:t>
      </w:r>
      <w:r>
        <w:rPr>
          <w:rFonts w:ascii="Open Sans" w:hAnsi="Open Sans"/>
          <w:lang w:val="fr-CA"/>
        </w:rPr>
        <w:t>upravo kao što je to pokazano u Aktivnostima 6 i 7</w:t>
      </w:r>
      <w:r w:rsidRPr="00800B20">
        <w:rPr>
          <w:rFonts w:ascii="Open Sans" w:hAnsi="Open Sans"/>
          <w:lang w:val="fr-CA"/>
        </w:rPr>
        <w:t>).</w:t>
      </w:r>
    </w:p>
    <w:p w:rsidR="009731A7" w:rsidRPr="008162F1" w:rsidRDefault="009731A7" w:rsidP="009731A7">
      <w:pPr>
        <w:rPr>
          <w:rFonts w:ascii="Open Sans" w:hAnsi="Open Sans"/>
          <w:lang w:val="fr-CA"/>
        </w:rPr>
      </w:pPr>
      <w:r w:rsidRPr="00800B20">
        <w:rPr>
          <w:rFonts w:ascii="Open Sans" w:hAnsi="Open Sans"/>
          <w:lang w:val="fr-CA"/>
        </w:rPr>
        <w:t xml:space="preserve">Drugi način da riješimo neki problem brže je da koristimo više računara koji bi radili na različitim dijelovima istog zadatka u isto vrijeme. </w:t>
      </w:r>
      <w:r>
        <w:rPr>
          <w:rFonts w:ascii="Open Sans" w:hAnsi="Open Sans"/>
          <w:lang w:val="fr-CA"/>
        </w:rPr>
        <w:t xml:space="preserve">Na primjer, u mreži sortiranja za šest brojeve iako imamo ukupno 12 poređenja da bi sortirali svih šest brojeva čak i do tri poređenja se rade u isto vrijeme. </w:t>
      </w:r>
      <w:r w:rsidRPr="008162F1">
        <w:rPr>
          <w:rFonts w:ascii="Open Sans" w:hAnsi="Open Sans"/>
          <w:lang w:val="fr-CA"/>
        </w:rPr>
        <w:t xml:space="preserve">To znači da će potrebno vrijeme za izvršavanje svih poređenja biti jednako kao da radimo samo 5 koraka poređenja serijski. Ova paralelna mreža sortira listu više od dva puta brže nego što bi to mogao uraditi neki kompjutacioni system koji može izvršavati samo jedno poređenje u jednom trenutku. </w:t>
      </w:r>
    </w:p>
    <w:p w:rsidR="00CF14BE" w:rsidRPr="009731A7" w:rsidRDefault="009731A7" w:rsidP="009731A7">
      <w:pPr>
        <w:rPr>
          <w:rFonts w:ascii="Open Sans" w:hAnsi="Open Sans"/>
          <w:lang w:val="fr-CA"/>
        </w:rPr>
      </w:pPr>
      <w:r w:rsidRPr="008162F1">
        <w:rPr>
          <w:rFonts w:ascii="Open Sans" w:hAnsi="Open Sans"/>
          <w:lang w:val="fr-CA"/>
        </w:rPr>
        <w:t>Nije moguće ubrzati izvršenje svakog zadatka koristeći paralelno računanje. Uzmimo za analogiju I primjer, osobu koja kopa kanal koji je dugačak deset metara. Ukoliko bi deset ljudi kopalo po jedan metar cijeli zadatak bi se uradio mnogo brže, i završio ranije. S druge strane, ista strategija se ne može koristiti prilikom kopanja rupe koja je duboka deset metara—drugi metar rupe nije dostupan sve dok nije iskopan u potpunosti prvi metar. Programeri i računarski naučnici stalno aktivno traže najbolje načina da podijele problem na manje dijelove kako bi ih onda skupina računara mogla rješavati paralelno</w:t>
      </w:r>
      <w:r w:rsidR="00CF14BE" w:rsidRPr="009731A7">
        <w:rPr>
          <w:rFonts w:ascii="Open Sans" w:hAnsi="Open Sans"/>
          <w:lang w:val="fr-CA"/>
        </w:rPr>
        <w:t>.</w:t>
      </w:r>
    </w:p>
    <w:p w:rsidR="00CF14BE" w:rsidRPr="009731A7" w:rsidRDefault="00CF14BE">
      <w:pPr>
        <w:rPr>
          <w:rFonts w:ascii="Open Sans" w:hAnsi="Open Sans"/>
          <w:lang w:val="fr-CA"/>
        </w:rPr>
        <w:sectPr w:rsidR="00CF14BE" w:rsidRPr="009731A7">
          <w:pgSz w:w="11906" w:h="16838"/>
          <w:pgMar w:top="1418" w:right="1701" w:bottom="1985" w:left="1701" w:header="709" w:footer="1134" w:gutter="0"/>
          <w:cols w:space="708"/>
          <w:docGrid w:linePitch="360"/>
        </w:sectPr>
      </w:pPr>
    </w:p>
    <w:p w:rsidR="009731A7" w:rsidRDefault="009731A7" w:rsidP="009731A7">
      <w:pPr>
        <w:pStyle w:val="HiddenfromContents"/>
        <w:rPr>
          <w:rFonts w:ascii="Open Sans" w:hAnsi="Open Sans"/>
        </w:rPr>
      </w:pPr>
      <w:r>
        <w:rPr>
          <w:rFonts w:ascii="Open Sans" w:hAnsi="Open Sans"/>
        </w:rPr>
        <w:lastRenderedPageBreak/>
        <w:t>Aktivnost 9</w:t>
      </w:r>
    </w:p>
    <w:p w:rsidR="009731A7" w:rsidRDefault="009731A7" w:rsidP="009731A7">
      <w:pPr>
        <w:pStyle w:val="ActivityName"/>
        <w:rPr>
          <w:rFonts w:ascii="Open Sans" w:hAnsi="Open Sans"/>
          <w:i/>
          <w:iCs w:val="0"/>
        </w:rPr>
      </w:pPr>
      <w:bookmarkStart w:id="49" w:name="_Toc280342981"/>
      <w:r>
        <w:rPr>
          <w:rFonts w:ascii="Open Sans" w:hAnsi="Open Sans"/>
        </w:rPr>
        <w:t>Blatnjavi Grad—</w:t>
      </w:r>
      <w:bookmarkEnd w:id="49"/>
      <w:r>
        <w:rPr>
          <w:rFonts w:ascii="Open Sans" w:hAnsi="Open Sans"/>
        </w:rPr>
        <w:t>Minimalno pokrivaju</w:t>
      </w:r>
      <w:r>
        <w:rPr>
          <w:rFonts w:ascii="Open Sans" w:hAnsi="Open Sans"/>
          <w:lang w:val="bs-Latn-BA"/>
        </w:rPr>
        <w:t>će stablo</w:t>
      </w:r>
    </w:p>
    <w:p w:rsidR="009731A7" w:rsidRDefault="009731A7" w:rsidP="009731A7">
      <w:pPr>
        <w:pStyle w:val="Heading6"/>
        <w:rPr>
          <w:rFonts w:ascii="Open Sans" w:hAnsi="Open Sans"/>
        </w:rPr>
      </w:pPr>
      <w:r>
        <w:rPr>
          <w:rFonts w:ascii="Open Sans" w:hAnsi="Open Sans"/>
        </w:rPr>
        <w:t>Sažetak</w:t>
      </w:r>
    </w:p>
    <w:p w:rsidR="009731A7" w:rsidRDefault="009731A7" w:rsidP="009731A7">
      <w:pPr>
        <w:rPr>
          <w:rFonts w:ascii="Open Sans" w:hAnsi="Open Sans"/>
        </w:rPr>
      </w:pPr>
      <w:r>
        <w:rPr>
          <w:rFonts w:ascii="Open Sans" w:hAnsi="Open Sans"/>
        </w:rPr>
        <w:t>Naše društvo je povezano velikim brojem različitih mreža: telefonske mreže, mreže za snabdjevanje, računarskim mrežema, kao i razgranatim putnim mrežama. Za svaku pojedinu mrežu obično postoji neki izbor o tome gdje izgraditi put, postaviti kablove ili kuda uspostaviti radio vezu. Potrebno nam je dakle da nađemo, na efikasan način, kako najbolje povezati objekte u jednu mrežu.</w:t>
      </w:r>
    </w:p>
    <w:p w:rsidR="009731A7" w:rsidRPr="008D2542" w:rsidRDefault="009731A7" w:rsidP="009731A7">
      <w:pPr>
        <w:pStyle w:val="Heading6"/>
        <w:rPr>
          <w:rFonts w:ascii="Open Sans" w:hAnsi="Open Sans"/>
          <w:lang w:val="fr-CA"/>
        </w:rPr>
      </w:pPr>
      <w:r w:rsidRPr="008D2542">
        <w:rPr>
          <w:rFonts w:ascii="Open Sans" w:hAnsi="Open Sans"/>
          <w:lang w:val="fr-CA"/>
        </w:rPr>
        <w:t>Veze sa curriculum-om</w:t>
      </w:r>
    </w:p>
    <w:p w:rsidR="009731A7" w:rsidRPr="00D27771" w:rsidRDefault="009731A7" w:rsidP="00CB0BBD">
      <w:pPr>
        <w:pStyle w:val="Bulleted"/>
        <w:numPr>
          <w:ilvl w:val="0"/>
          <w:numId w:val="54"/>
        </w:numPr>
        <w:rPr>
          <w:rFonts w:ascii="Open Sans" w:hAnsi="Open Sans"/>
          <w:lang w:val="fr-CA"/>
        </w:rPr>
      </w:pPr>
      <w:r w:rsidRPr="00D27771">
        <w:rPr>
          <w:rFonts w:ascii="Open Sans" w:hAnsi="Open Sans"/>
          <w:lang w:val="fr-CA"/>
        </w:rPr>
        <w:t>Matematika: Geometrija – Istraživanje objekata i prostora: Pronalaženje najkraćih puteva na mapi</w:t>
      </w:r>
    </w:p>
    <w:p w:rsidR="009731A7" w:rsidRDefault="009731A7" w:rsidP="009731A7">
      <w:pPr>
        <w:pStyle w:val="Heading6"/>
      </w:pPr>
      <w:r>
        <w:rPr>
          <w:rFonts w:ascii="Open Sans" w:hAnsi="Open Sans"/>
        </w:rPr>
        <w:t>Dobna/starosna grupa</w:t>
      </w:r>
    </w:p>
    <w:p w:rsidR="009731A7" w:rsidRDefault="009731A7" w:rsidP="00CB0BBD">
      <w:pPr>
        <w:pStyle w:val="Bulleted"/>
        <w:numPr>
          <w:ilvl w:val="0"/>
          <w:numId w:val="54"/>
        </w:numPr>
      </w:pPr>
      <w:r>
        <w:rPr>
          <w:rFonts w:ascii="Open Sans" w:hAnsi="Open Sans"/>
        </w:rPr>
        <w:t>9 godina i više</w:t>
      </w:r>
    </w:p>
    <w:p w:rsidR="009731A7" w:rsidRDefault="009731A7" w:rsidP="009731A7">
      <w:pPr>
        <w:pStyle w:val="Heading6"/>
        <w:rPr>
          <w:rFonts w:ascii="Open Sans" w:hAnsi="Open Sans"/>
        </w:rPr>
      </w:pPr>
      <w:r>
        <w:rPr>
          <w:rFonts w:ascii="Open Sans" w:hAnsi="Open Sans"/>
        </w:rPr>
        <w:t>Vještine</w:t>
      </w:r>
    </w:p>
    <w:p w:rsidR="009731A7" w:rsidRDefault="009731A7" w:rsidP="00CB0BBD">
      <w:pPr>
        <w:pStyle w:val="Bulleted"/>
        <w:numPr>
          <w:ilvl w:val="0"/>
          <w:numId w:val="54"/>
        </w:numPr>
        <w:rPr>
          <w:rFonts w:ascii="Open Sans" w:hAnsi="Open Sans"/>
        </w:rPr>
      </w:pPr>
      <w:r w:rsidRPr="008162F1">
        <w:rPr>
          <w:rFonts w:ascii="Open Sans" w:hAnsi="Open Sans"/>
        </w:rPr>
        <w:t>Rješavanje problema</w:t>
      </w:r>
    </w:p>
    <w:p w:rsidR="009731A7" w:rsidRDefault="009731A7" w:rsidP="009731A7">
      <w:pPr>
        <w:pStyle w:val="Bulleted"/>
        <w:rPr>
          <w:rFonts w:ascii="Open Sans" w:hAnsi="Open Sans"/>
        </w:rPr>
      </w:pPr>
    </w:p>
    <w:p w:rsidR="009731A7" w:rsidRPr="008162F1" w:rsidRDefault="009731A7" w:rsidP="009731A7">
      <w:pPr>
        <w:pStyle w:val="Heading6"/>
      </w:pPr>
      <w:r>
        <w:rPr>
          <w:rFonts w:ascii="Open Sans" w:hAnsi="Open Sans"/>
        </w:rPr>
        <w:t>Materijal</w:t>
      </w:r>
    </w:p>
    <w:p w:rsidR="009731A7" w:rsidRDefault="009731A7" w:rsidP="009731A7">
      <w:pPr>
        <w:pStyle w:val="BodyTextIndent"/>
        <w:spacing w:after="0"/>
        <w:rPr>
          <w:rFonts w:ascii="Open Sans" w:hAnsi="Open Sans"/>
        </w:rPr>
      </w:pPr>
      <w:r>
        <w:rPr>
          <w:rFonts w:ascii="Open Sans" w:hAnsi="Open Sans"/>
        </w:rPr>
        <w:t>Svaki učenik će trebati sljedeće:</w:t>
      </w:r>
    </w:p>
    <w:p w:rsidR="009731A7" w:rsidRDefault="009731A7" w:rsidP="00CB0BBD">
      <w:pPr>
        <w:pStyle w:val="Bulleted"/>
        <w:numPr>
          <w:ilvl w:val="0"/>
          <w:numId w:val="54"/>
        </w:numPr>
      </w:pPr>
      <w:r>
        <w:rPr>
          <w:rFonts w:ascii="Open Sans" w:hAnsi="Open Sans"/>
        </w:rPr>
        <w:t xml:space="preserve">Radni List za Aktivnost: Problem blatnjavog grada (strana </w:t>
      </w:r>
      <w:r>
        <w:rPr>
          <w:rFonts w:ascii="Open Sans" w:hAnsi="Open Sans"/>
        </w:rPr>
        <w:fldChar w:fldCharType="begin"/>
      </w:r>
      <w:r>
        <w:instrText>PAGEREF Worksheet_Muddy \h</w:instrText>
      </w:r>
      <w:r>
        <w:rPr>
          <w:rFonts w:ascii="Open Sans" w:hAnsi="Open Sans"/>
        </w:rPr>
      </w:r>
      <w:r>
        <w:fldChar w:fldCharType="separate"/>
      </w:r>
      <w:r w:rsidR="00434D44">
        <w:rPr>
          <w:noProof/>
        </w:rPr>
        <w:t>86</w:t>
      </w:r>
      <w:r>
        <w:fldChar w:fldCharType="end"/>
      </w:r>
      <w:r>
        <w:rPr>
          <w:rFonts w:ascii="Open Sans" w:hAnsi="Open Sans"/>
        </w:rPr>
        <w:t>)</w:t>
      </w:r>
    </w:p>
    <w:p w:rsidR="00CF14BE" w:rsidRPr="00673612" w:rsidRDefault="009731A7" w:rsidP="009731A7">
      <w:pPr>
        <w:pStyle w:val="Bulleted"/>
        <w:rPr>
          <w:rFonts w:ascii="Open Sans" w:hAnsi="Open Sans"/>
          <w:snapToGrid w:val="0"/>
        </w:rPr>
      </w:pPr>
      <w:r>
        <w:rPr>
          <w:rFonts w:ascii="Open Sans" w:hAnsi="Open Sans"/>
        </w:rPr>
        <w:t>Brojači ili kvadratići od kartona (otprilike 40 po jednom učeniku</w:t>
      </w:r>
      <w:r w:rsidR="00CF14BE" w:rsidRPr="00673612">
        <w:rPr>
          <w:rFonts w:ascii="Open Sans" w:hAnsi="Open Sans"/>
          <w:snapToGrid w:val="0"/>
        </w:rPr>
        <w:t>)</w:t>
      </w:r>
    </w:p>
    <w:p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rsidR="009731A7" w:rsidRDefault="009731A7" w:rsidP="009731A7">
      <w:pPr>
        <w:pStyle w:val="HiddenfromContents"/>
        <w:rPr>
          <w:rFonts w:ascii="Open Sans" w:hAnsi="Open Sans"/>
        </w:rPr>
      </w:pPr>
      <w:r>
        <w:rPr>
          <w:rFonts w:ascii="Open Sans" w:hAnsi="Open Sans"/>
        </w:rPr>
        <w:lastRenderedPageBreak/>
        <w:t>Blatnjavi Grad</w:t>
      </w:r>
    </w:p>
    <w:p w:rsidR="009731A7" w:rsidRDefault="009731A7" w:rsidP="009731A7">
      <w:pPr>
        <w:pStyle w:val="Heading6"/>
        <w:rPr>
          <w:rFonts w:ascii="Open Sans" w:hAnsi="Open Sans"/>
        </w:rPr>
      </w:pPr>
      <w:r>
        <w:rPr>
          <w:rFonts w:ascii="Open Sans" w:hAnsi="Open Sans"/>
        </w:rPr>
        <w:t xml:space="preserve">Uvod </w:t>
      </w:r>
    </w:p>
    <w:p w:rsidR="009731A7" w:rsidRPr="008162F1" w:rsidRDefault="009731A7" w:rsidP="009731A7">
      <w:pPr>
        <w:rPr>
          <w:lang w:val="fr-CA"/>
        </w:rPr>
      </w:pPr>
      <w:r>
        <w:rPr>
          <w:rFonts w:ascii="Open Sans" w:hAnsi="Open Sans"/>
        </w:rPr>
        <w:t xml:space="preserve">Ova aktivnost će vam pokazati na koji način se koriste računari da bi pronašli najbolja rješenja za neke problem iz stvarnog života (eng. teal-life problems) kao što je na primjer problem kako povezati energetskim kablovima sve kuće u naselju. </w:t>
      </w:r>
      <w:r w:rsidRPr="008162F1">
        <w:rPr>
          <w:rFonts w:ascii="Open Sans" w:hAnsi="Open Sans"/>
          <w:lang w:val="fr-CA"/>
        </w:rPr>
        <w:t xml:space="preserve">Pozovite učenike da koriste radni list sa strane </w:t>
      </w:r>
      <w:r>
        <w:rPr>
          <w:rFonts w:ascii="Open Sans" w:hAnsi="Open Sans"/>
        </w:rPr>
        <w:fldChar w:fldCharType="begin"/>
      </w:r>
      <w:r w:rsidRPr="008162F1">
        <w:rPr>
          <w:lang w:val="fr-CA"/>
        </w:rPr>
        <w:instrText>PAGEREF Worksheet_Muddy \h</w:instrText>
      </w:r>
      <w:r>
        <w:rPr>
          <w:rFonts w:ascii="Open Sans" w:hAnsi="Open Sans"/>
        </w:rPr>
      </w:r>
      <w:r>
        <w:fldChar w:fldCharType="separate"/>
      </w:r>
      <w:r w:rsidR="00434D44">
        <w:rPr>
          <w:noProof/>
          <w:lang w:val="fr-CA"/>
        </w:rPr>
        <w:t>86</w:t>
      </w:r>
      <w:r>
        <w:fldChar w:fldCharType="end"/>
      </w:r>
      <w:r w:rsidRPr="008162F1">
        <w:rPr>
          <w:rFonts w:ascii="Open Sans" w:hAnsi="Open Sans"/>
          <w:lang w:val="fr-CA"/>
        </w:rPr>
        <w:t xml:space="preserve"> gdje je detaljno objašnjen problem ‘Blatnjavi Grad’.</w:t>
      </w:r>
    </w:p>
    <w:p w:rsidR="009731A7" w:rsidRPr="00D27771" w:rsidRDefault="009731A7" w:rsidP="009731A7">
      <w:pPr>
        <w:pStyle w:val="Heading6"/>
        <w:rPr>
          <w:rFonts w:ascii="Open Sans" w:hAnsi="Open Sans"/>
          <w:lang w:val="fr-CA"/>
        </w:rPr>
      </w:pPr>
      <w:r w:rsidRPr="00D27771">
        <w:rPr>
          <w:rFonts w:ascii="Open Sans" w:hAnsi="Open Sans"/>
          <w:lang w:val="fr-CA"/>
        </w:rPr>
        <w:t>Diskusija koja slijedi</w:t>
      </w:r>
    </w:p>
    <w:p w:rsidR="009731A7" w:rsidRPr="008162F1" w:rsidRDefault="009731A7" w:rsidP="009731A7">
      <w:pPr>
        <w:rPr>
          <w:rFonts w:ascii="Open Sans" w:hAnsi="Open Sans"/>
          <w:lang w:val="fr-CA"/>
        </w:rPr>
      </w:pPr>
      <w:r w:rsidRPr="008162F1">
        <w:rPr>
          <w:rFonts w:ascii="Open Sans" w:hAnsi="Open Sans"/>
          <w:lang w:val="fr-CA"/>
        </w:rPr>
        <w:t xml:space="preserve">Podijelite sa svima rješenja koja su </w:t>
      </w:r>
      <w:r>
        <w:rPr>
          <w:rFonts w:ascii="Open Sans" w:hAnsi="Open Sans"/>
          <w:lang w:val="fr-CA"/>
        </w:rPr>
        <w:t xml:space="preserve">pojedini </w:t>
      </w:r>
      <w:r w:rsidRPr="008162F1">
        <w:rPr>
          <w:rFonts w:ascii="Open Sans" w:hAnsi="Open Sans"/>
          <w:lang w:val="fr-CA"/>
        </w:rPr>
        <w:t xml:space="preserve">učenici našli. Koju su strategiju koristili za nalaženje rješenja? </w:t>
      </w:r>
    </w:p>
    <w:p w:rsidR="00CF14BE" w:rsidRPr="00673612" w:rsidRDefault="009731A7" w:rsidP="009731A7">
      <w:pPr>
        <w:rPr>
          <w:rFonts w:ascii="Open Sans" w:hAnsi="Open Sans"/>
          <w:snapToGrid w:val="0"/>
        </w:rPr>
      </w:pPr>
      <w:r w:rsidRPr="00062DCD">
        <w:rPr>
          <w:rFonts w:ascii="Open Sans" w:hAnsi="Open Sans"/>
          <w:lang w:val="fr-CA"/>
        </w:rPr>
        <w:t xml:space="preserve">Jedna dobra strategija za nalaženje najboljeg rješenja je da počnete sa praznom mapom I onda postepeno dodavati brojače sve dok sve kuće ne budu povezane tako što ćete dodavati pojedine puteve u njihovom rastućem redoslijedu po dužini ali pazeći pri tome da ne povežete kuće koje su već povezane. </w:t>
      </w:r>
      <w:r w:rsidRPr="00D27771">
        <w:rPr>
          <w:rFonts w:ascii="Open Sans" w:hAnsi="Open Sans"/>
          <w:lang w:val="fr-CA"/>
        </w:rPr>
        <w:t xml:space="preserve">Moguće je pronaći različita rješenja ako promijeniti redoslijed po kojem se dodaju putevi iste dužine. </w:t>
      </w:r>
      <w:r>
        <w:rPr>
          <w:rFonts w:ascii="Open Sans" w:hAnsi="Open Sans"/>
        </w:rPr>
        <w:t>Dva moguće rješenja su prikazana ovdje dolje</w:t>
      </w:r>
      <w:r w:rsidR="00CF14BE" w:rsidRPr="00673612">
        <w:rPr>
          <w:rFonts w:ascii="Open Sans" w:hAnsi="Open Sans"/>
          <w:snapToGrid w:val="0"/>
        </w:rPr>
        <w:t>.</w:t>
      </w:r>
    </w:p>
    <w:p w:rsidR="00CF14BE" w:rsidRPr="00673612" w:rsidRDefault="008B61D4">
      <w:pPr>
        <w:jc w:val="center"/>
        <w:rPr>
          <w:rFonts w:ascii="Open Sans" w:hAnsi="Open Sans"/>
          <w:snapToGrid w:val="0"/>
        </w:rPr>
      </w:pPr>
      <w:r>
        <w:rPr>
          <w:rFonts w:ascii="Open Sans" w:hAnsi="Open Sans"/>
          <w:noProof/>
          <w:lang w:val="en-US"/>
        </w:rPr>
        <mc:AlternateContent>
          <mc:Choice Requires="wpg">
            <w:drawing>
              <wp:inline distT="0" distB="0" distL="0" distR="0" wp14:anchorId="60CE72AE" wp14:editId="3792E23E">
                <wp:extent cx="2171700" cy="1457325"/>
                <wp:effectExtent l="3175" t="4445" r="0" b="0"/>
                <wp:docPr id="499" name="Group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71700" cy="1457325"/>
                          <a:chOff x="2281" y="6592"/>
                          <a:chExt cx="12255" cy="8283"/>
                        </a:xfrm>
                      </wpg:grpSpPr>
                      <wps:wsp>
                        <wps:cNvPr id="500" name="AutoShape 93"/>
                        <wps:cNvSpPr>
                          <a:spLocks noChangeAspect="1" noChangeArrowheads="1" noTextEdit="1"/>
                        </wps:cNvSpPr>
                        <wps:spPr bwMode="auto">
                          <a:xfrm>
                            <a:off x="2281" y="6592"/>
                            <a:ext cx="12255" cy="8283"/>
                          </a:xfrm>
                          <a:prstGeom prst="rect">
                            <a:avLst/>
                          </a:prstGeom>
                          <a:noFill/>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2281" y="6592"/>
                            <a:ext cx="12255" cy="8283"/>
                          </a:xfrm>
                          <a:prstGeom prst="rect">
                            <a:avLst/>
                          </a:prstGeom>
                          <a:noFill/>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pic:spPr>
                      </pic:pic>
                      <wps:wsp>
                        <wps:cNvPr id="502" name="Freeform 91"/>
                        <wps:cNvSpPr>
                          <a:spLocks/>
                        </wps:cNvSpPr>
                        <wps:spPr bwMode="auto">
                          <a:xfrm>
                            <a:off x="3872" y="11902"/>
                            <a:ext cx="484" cy="776"/>
                          </a:xfrm>
                          <a:custGeom>
                            <a:avLst/>
                            <a:gdLst>
                              <a:gd name="T0" fmla="*/ 45 w 227"/>
                              <a:gd name="T1" fmla="*/ 0 h 362"/>
                              <a:gd name="T2" fmla="*/ 227 w 227"/>
                              <a:gd name="T3" fmla="*/ 0 h 362"/>
                              <a:gd name="T4" fmla="*/ 182 w 227"/>
                              <a:gd name="T5" fmla="*/ 272 h 362"/>
                              <a:gd name="T6" fmla="*/ 136 w 227"/>
                              <a:gd name="T7" fmla="*/ 362 h 362"/>
                              <a:gd name="T8" fmla="*/ 0 w 227"/>
                              <a:gd name="T9" fmla="*/ 362 h 362"/>
                              <a:gd name="T10" fmla="*/ 45 w 227"/>
                              <a:gd name="T11" fmla="*/ 136 h 362"/>
                              <a:gd name="T12" fmla="*/ 45 w 227"/>
                              <a:gd name="T13" fmla="*/ 0 h 362"/>
                            </a:gdLst>
                            <a:ahLst/>
                            <a:cxnLst>
                              <a:cxn ang="0">
                                <a:pos x="T0" y="T1"/>
                              </a:cxn>
                              <a:cxn ang="0">
                                <a:pos x="T2" y="T3"/>
                              </a:cxn>
                              <a:cxn ang="0">
                                <a:pos x="T4" y="T5"/>
                              </a:cxn>
                              <a:cxn ang="0">
                                <a:pos x="T6" y="T7"/>
                              </a:cxn>
                              <a:cxn ang="0">
                                <a:pos x="T8" y="T9"/>
                              </a:cxn>
                              <a:cxn ang="0">
                                <a:pos x="T10" y="T11"/>
                              </a:cxn>
                              <a:cxn ang="0">
                                <a:pos x="T12" y="T13"/>
                              </a:cxn>
                            </a:cxnLst>
                            <a:rect l="0" t="0" r="r" b="b"/>
                            <a:pathLst>
                              <a:path w="227" h="362">
                                <a:moveTo>
                                  <a:pt x="45" y="0"/>
                                </a:moveTo>
                                <a:lnTo>
                                  <a:pt x="227" y="0"/>
                                </a:lnTo>
                                <a:lnTo>
                                  <a:pt x="182" y="272"/>
                                </a:lnTo>
                                <a:lnTo>
                                  <a:pt x="136" y="362"/>
                                </a:lnTo>
                                <a:lnTo>
                                  <a:pt x="0" y="362"/>
                                </a:lnTo>
                                <a:lnTo>
                                  <a:pt x="45" y="136"/>
                                </a:lnTo>
                                <a:lnTo>
                                  <a:pt x="45"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3" name="Freeform 92"/>
                        <wps:cNvSpPr>
                          <a:spLocks/>
                        </wps:cNvSpPr>
                        <wps:spPr bwMode="auto">
                          <a:xfrm>
                            <a:off x="4066" y="11125"/>
                            <a:ext cx="385" cy="679"/>
                          </a:xfrm>
                          <a:custGeom>
                            <a:avLst/>
                            <a:gdLst>
                              <a:gd name="T0" fmla="*/ 0 w 181"/>
                              <a:gd name="T1" fmla="*/ 90 h 317"/>
                              <a:gd name="T2" fmla="*/ 181 w 181"/>
                              <a:gd name="T3" fmla="*/ 0 h 317"/>
                              <a:gd name="T4" fmla="*/ 181 w 181"/>
                              <a:gd name="T5" fmla="*/ 90 h 317"/>
                              <a:gd name="T6" fmla="*/ 136 w 181"/>
                              <a:gd name="T7" fmla="*/ 317 h 317"/>
                              <a:gd name="T8" fmla="*/ 0 w 181"/>
                              <a:gd name="T9" fmla="*/ 317 h 317"/>
                              <a:gd name="T10" fmla="*/ 0 w 181"/>
                              <a:gd name="T11" fmla="*/ 90 h 317"/>
                            </a:gdLst>
                            <a:ahLst/>
                            <a:cxnLst>
                              <a:cxn ang="0">
                                <a:pos x="T0" y="T1"/>
                              </a:cxn>
                              <a:cxn ang="0">
                                <a:pos x="T2" y="T3"/>
                              </a:cxn>
                              <a:cxn ang="0">
                                <a:pos x="T4" y="T5"/>
                              </a:cxn>
                              <a:cxn ang="0">
                                <a:pos x="T6" y="T7"/>
                              </a:cxn>
                              <a:cxn ang="0">
                                <a:pos x="T8" y="T9"/>
                              </a:cxn>
                              <a:cxn ang="0">
                                <a:pos x="T10" y="T11"/>
                              </a:cxn>
                            </a:cxnLst>
                            <a:rect l="0" t="0" r="r" b="b"/>
                            <a:pathLst>
                              <a:path w="181" h="317">
                                <a:moveTo>
                                  <a:pt x="0" y="90"/>
                                </a:moveTo>
                                <a:lnTo>
                                  <a:pt x="181" y="0"/>
                                </a:lnTo>
                                <a:lnTo>
                                  <a:pt x="181" y="90"/>
                                </a:lnTo>
                                <a:lnTo>
                                  <a:pt x="136" y="317"/>
                                </a:lnTo>
                                <a:lnTo>
                                  <a:pt x="0" y="317"/>
                                </a:lnTo>
                                <a:lnTo>
                                  <a:pt x="0" y="9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6se="http://schemas.microsoft.com/office/word/2015/wordml/symex" xmlns:cx1="http://schemas.microsoft.com/office/drawing/2015/9/8/chartex" xmlns:cx="http://schemas.microsoft.com/office/drawing/2014/chartex">
            <w:pict>
              <v:group w14:anchorId="72CD4C0C" id="Group 94" o:spid="_x0000_s1026" style="width:171pt;height:114.75pt;mso-position-horizontal-relative:char;mso-position-vertical-relative:line" coordorigin="2281,6592" coordsize="12255,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">
                <o:lock v:ext="edit" aspectratio="t"/>
                <v:rect id="AutoShape 93" o:spid="_x0000_s1027" style="position:absolute;left:2281;top:6592;width:12255;height:8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style="position:absolute;left:2281;top:6592;width:12255;height:8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">
                  <v:imagedata r:id="rId112" o:title=""/>
                </v:shape>
                <v:shape id="Freeform 91" o:spid="_x0000_s1029" style="position:absolute;left:3872;top:11902;width:484;height:776;visibility:visible;mso-wrap-style:square;v-text-anchor:top" coordsize="227,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" path="m45,l227,,182,272r-46,90l,362,45,136,45,xe" fillcolor="black">
                  <v:path arrowok="t" o:connecttype="custom" o:connectlocs="96,0;484,0;388,583;290,776;0,776;96,292;96,0" o:connectangles="0,0,0,0,0,0,0"/>
                </v:shape>
                <v:shape id="Freeform 92" o:spid="_x0000_s1030" style="position:absolute;left:4066;top:11125;width:385;height:679;visibility:visible;mso-wrap-style:square;v-text-anchor:top" coordsize="18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" path="m,90l181,r,90l136,317,,317,,90xe" fillcolor="black">
                  <v:path arrowok="t" o:connecttype="custom" o:connectlocs="0,193;385,0;385,193;289,679;0,679;0,193" o:connectangles="0,0,0,0,0,0"/>
                </v:shape>
                <w10:anchorlock/>
              </v:group>
            </w:pict>
          </mc:Fallback>
        </mc:AlternateContent>
      </w:r>
      <w:r w:rsidR="00CF14BE" w:rsidRPr="00673612">
        <w:rPr>
          <w:rFonts w:ascii="Open Sans" w:hAnsi="Open Sans"/>
        </w:rPr>
        <w:tab/>
      </w:r>
      <w:r>
        <w:rPr>
          <w:rFonts w:ascii="Open Sans" w:hAnsi="Open Sans"/>
          <w:noProof/>
          <w:lang w:val="en-US"/>
        </w:rPr>
        <w:drawing>
          <wp:inline distT="0" distB="0" distL="0" distR="0" wp14:anchorId="3B712A93" wp14:editId="0EEF7927">
            <wp:extent cx="2257425" cy="150050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57425" cy="1500505"/>
                    </a:xfrm>
                    <a:prstGeom prst="rect">
                      <a:avLst/>
                    </a:prstGeom>
                    <a:noFill/>
                    <a:ln>
                      <a:noFill/>
                    </a:ln>
                  </pic:spPr>
                </pic:pic>
              </a:graphicData>
            </a:graphic>
          </wp:inline>
        </w:drawing>
      </w:r>
    </w:p>
    <w:p w:rsidR="009731A7" w:rsidRDefault="009731A7" w:rsidP="009731A7">
      <w:pPr>
        <w:rPr>
          <w:rFonts w:ascii="Open Sans" w:hAnsi="Open Sans"/>
        </w:rPr>
      </w:pPr>
      <w:r>
        <w:rPr>
          <w:rFonts w:ascii="Open Sans" w:hAnsi="Open Sans"/>
        </w:rPr>
        <w:t>Jedna druga strategija je da počnete sa svim putevima koji su popločani pa da onda uklanjate jedan po jedan put koji nije potreban. Ova strategija će ipak zahtjevati malo više napora.</w:t>
      </w:r>
    </w:p>
    <w:p w:rsidR="009731A7" w:rsidRDefault="009731A7" w:rsidP="009731A7">
      <w:pPr>
        <w:rPr>
          <w:rFonts w:ascii="Open Sans" w:hAnsi="Open Sans"/>
        </w:rPr>
      </w:pPr>
      <w:r>
        <w:rPr>
          <w:rFonts w:ascii="Open Sans" w:hAnsi="Open Sans"/>
        </w:rPr>
        <w:t>Gdje možete pronaći primjere mreža u stvarnom životu?</w:t>
      </w:r>
    </w:p>
    <w:p w:rsidR="009731A7" w:rsidRDefault="009731A7" w:rsidP="009731A7">
      <w:pPr>
        <w:rPr>
          <w:rFonts w:ascii="Open Sans" w:hAnsi="Open Sans"/>
        </w:rPr>
      </w:pPr>
      <w:r>
        <w:rPr>
          <w:rFonts w:ascii="Open Sans" w:hAnsi="Open Sans"/>
        </w:rPr>
        <w:t xml:space="preserve">Programeri nazivaju modele reprezentacije ovih mreža “grafovima”. Stvarne mreže mogu biti predstavljene grafom kako bi mogli riješiti probleme kao što su dizajniranje najbolje mreže puteva između nekoliko susjednih gradova, ili određivanje skupa avionskih linija u jednoj zemlji ili na jednom kontinentu. </w:t>
      </w:r>
    </w:p>
    <w:p w:rsidR="00CF14BE" w:rsidRPr="00673612" w:rsidRDefault="009731A7" w:rsidP="009731A7">
      <w:pPr>
        <w:pStyle w:val="WorksheetNormal"/>
        <w:rPr>
          <w:rFonts w:ascii="Open Sans" w:hAnsi="Open Sans"/>
          <w:snapToGrid w:val="0"/>
        </w:rPr>
      </w:pPr>
      <w:r>
        <w:rPr>
          <w:rFonts w:ascii="Open Sans" w:hAnsi="Open Sans"/>
        </w:rPr>
        <w:t>Ima jako puno i drugih algoritama koje možemo koristiti I primjeniti na grafovima kao što su, na primjer, nalaženje najkraće udaljenosti između dvije date tačke, ili pronalaženje najkraćeg puta koji posjećuje sve date tačke</w:t>
      </w:r>
      <w:r w:rsidR="00CF14BE" w:rsidRPr="00673612">
        <w:rPr>
          <w:rFonts w:ascii="Open Sans" w:hAnsi="Open Sans"/>
          <w:snapToGrid w:val="0"/>
        </w:rPr>
        <w:t>.</w:t>
      </w:r>
    </w:p>
    <w:p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rsidR="009731A7" w:rsidRDefault="009731A7" w:rsidP="009731A7">
      <w:pPr>
        <w:pStyle w:val="WorksheetTitle"/>
        <w:rPr>
          <w:rFonts w:ascii="Open Sans" w:hAnsi="Open Sans"/>
        </w:rPr>
      </w:pPr>
      <w:bookmarkStart w:id="50" w:name="Worksheet_Muddy"/>
      <w:bookmarkEnd w:id="50"/>
      <w:r>
        <w:rPr>
          <w:rFonts w:ascii="Open Sans" w:hAnsi="Open Sans"/>
        </w:rPr>
        <w:lastRenderedPageBreak/>
        <w:t>Radni list za Aktivnost: Problem Blatnjavog Grada</w:t>
      </w:r>
    </w:p>
    <w:p w:rsidR="009731A7" w:rsidRDefault="009731A7" w:rsidP="009731A7">
      <w:pPr>
        <w:pStyle w:val="WorksheetNormal"/>
        <w:rPr>
          <w:rFonts w:ascii="Open Sans" w:hAnsi="Open Sans"/>
        </w:rPr>
      </w:pPr>
      <w:r>
        <w:rPr>
          <w:rFonts w:ascii="Open Sans" w:hAnsi="Open Sans"/>
        </w:rPr>
        <w:t>Jednom nekad davno bio je jedan grad koji nije imao puteva. Kretanje u samom gradu je bilo naročito otežano nakon velikih kišnih oluja jer je zemlja u gradu postajala jako blatnjava—automobili bi se zaglavljivali u blatu a ljudi bi prljali svoje čizme. Gradonačelnik grada je odlučio da neke ulice ipak moraju biti popločane ali nije želio da potroši više novca nego što je to zaista neophodno jer grad je u isto vrijeme imao projekat pravljenja bazena za plivanje. Gradonačelnik je zbog toga detaljno opisao dva uslova za popločavanje ulica:</w:t>
      </w:r>
    </w:p>
    <w:p w:rsidR="009731A7" w:rsidRDefault="009731A7" w:rsidP="00CB0BBD">
      <w:pPr>
        <w:pStyle w:val="WorksheetNumbered"/>
        <w:numPr>
          <w:ilvl w:val="0"/>
          <w:numId w:val="68"/>
        </w:numPr>
        <w:rPr>
          <w:rFonts w:ascii="Open Sans" w:hAnsi="Open Sans"/>
        </w:rPr>
      </w:pPr>
      <w:r>
        <w:rPr>
          <w:rFonts w:ascii="Open Sans" w:hAnsi="Open Sans"/>
        </w:rPr>
        <w:t xml:space="preserve">Mora biti popločano dovoljno ulica tako da bude moguće svima da idu od svojih kuća do bilo koje druge kuće u gradu koristeći samo popločane ulice, i </w:t>
      </w:r>
    </w:p>
    <w:p w:rsidR="009731A7" w:rsidRPr="00B560E8" w:rsidRDefault="009731A7" w:rsidP="00CB0BBD">
      <w:pPr>
        <w:pStyle w:val="WorksheetNumbered"/>
        <w:numPr>
          <w:ilvl w:val="0"/>
          <w:numId w:val="68"/>
        </w:numPr>
        <w:rPr>
          <w:rFonts w:ascii="Open Sans" w:hAnsi="Open Sans"/>
          <w:lang w:val="fr-CA"/>
        </w:rPr>
      </w:pPr>
      <w:r w:rsidRPr="00B560E8">
        <w:rPr>
          <w:rFonts w:ascii="Open Sans" w:hAnsi="Open Sans"/>
          <w:lang w:val="fr-CA"/>
        </w:rPr>
        <w:t>Popločavanje mora biti što je moguće jeftinije.</w:t>
      </w:r>
    </w:p>
    <w:p w:rsidR="009731A7" w:rsidRPr="00D27771" w:rsidRDefault="009731A7" w:rsidP="009731A7">
      <w:pPr>
        <w:pStyle w:val="WorksheetNormal"/>
        <w:rPr>
          <w:rFonts w:ascii="Open Sans" w:hAnsi="Open Sans"/>
          <w:lang w:val="fr-CA"/>
        </w:rPr>
      </w:pPr>
      <w:r w:rsidRPr="00D27771">
        <w:rPr>
          <w:rFonts w:ascii="Open Sans" w:hAnsi="Open Sans"/>
          <w:lang w:val="fr-CA"/>
        </w:rPr>
        <w:t>Ovdje dolje je data mapa samog grada. Broj kamenova za popločavanje između svake kuće određuje i cijenu popločavanja tog puta. Nađite najbolju mrežu koja povezuje sve kuće ali koristi što je moguće manje kamenja za popločavanje.</w:t>
      </w:r>
    </w:p>
    <w:p w:rsidR="00CF14BE" w:rsidRPr="00673612" w:rsidRDefault="009731A7" w:rsidP="009731A7">
      <w:pPr>
        <w:pStyle w:val="WorksheetNormal"/>
        <w:rPr>
          <w:rFonts w:ascii="Open Sans" w:hAnsi="Open Sans"/>
          <w:snapToGrid w:val="0"/>
        </w:rPr>
      </w:pPr>
      <w:r>
        <w:rPr>
          <w:rFonts w:ascii="Open Sans" w:hAnsi="Open Sans"/>
        </w:rPr>
        <w:t>Koju ste strategiju za popločavanje koristili da bi riješili problem</w:t>
      </w:r>
      <w:r w:rsidR="00CF14BE" w:rsidRPr="00673612">
        <w:rPr>
          <w:rFonts w:ascii="Open Sans" w:hAnsi="Open Sans"/>
          <w:snapToGrid w:val="0"/>
        </w:rPr>
        <w:t>?</w:t>
      </w:r>
    </w:p>
    <w:p w:rsidR="00CF14BE" w:rsidRPr="00673612" w:rsidRDefault="008B61D4">
      <w:pPr>
        <w:pStyle w:val="WorksheetNormal"/>
        <w:rPr>
          <w:rFonts w:ascii="Open Sans" w:hAnsi="Open Sans"/>
        </w:rPr>
      </w:pPr>
      <w:r>
        <w:rPr>
          <w:rFonts w:ascii="Open Sans" w:hAnsi="Open Sans"/>
          <w:noProof/>
          <w:lang w:val="en-US"/>
        </w:rPr>
        <w:drawing>
          <wp:inline distT="0" distB="0" distL="0" distR="0" wp14:anchorId="7F7B178D" wp14:editId="48F583EF">
            <wp:extent cx="4900930" cy="3286125"/>
            <wp:effectExtent l="0" t="0" r="127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00930" cy="3286125"/>
                    </a:xfrm>
                    <a:prstGeom prst="rect">
                      <a:avLst/>
                    </a:prstGeom>
                    <a:noFill/>
                    <a:ln>
                      <a:noFill/>
                    </a:ln>
                  </pic:spPr>
                </pic:pic>
              </a:graphicData>
            </a:graphic>
          </wp:inline>
        </w:drawing>
      </w:r>
    </w:p>
    <w:p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rsidR="009731A7" w:rsidRDefault="009731A7" w:rsidP="009731A7">
      <w:pPr>
        <w:pStyle w:val="Heading6"/>
        <w:rPr>
          <w:rFonts w:ascii="Open Sans" w:hAnsi="Open Sans"/>
        </w:rPr>
      </w:pPr>
      <w:bookmarkStart w:id="51" w:name="VarExt_Muddy"/>
      <w:bookmarkEnd w:id="51"/>
      <w:r>
        <w:rPr>
          <w:rFonts w:ascii="Open Sans" w:hAnsi="Open Sans"/>
        </w:rPr>
        <w:t>Varijacije i dodaci</w:t>
      </w:r>
    </w:p>
    <w:p w:rsidR="00CF14BE" w:rsidRPr="00673612" w:rsidRDefault="009731A7" w:rsidP="009731A7">
      <w:pPr>
        <w:jc w:val="both"/>
        <w:rPr>
          <w:rFonts w:ascii="Open Sans" w:hAnsi="Open Sans"/>
          <w:snapToGrid w:val="0"/>
        </w:rPr>
      </w:pPr>
      <w:r>
        <w:rPr>
          <w:rFonts w:ascii="Open Sans" w:hAnsi="Open Sans"/>
        </w:rPr>
        <w:t>Evo još jedan način da predstavimo grad i puteve između kuća</w:t>
      </w:r>
      <w:r w:rsidR="00CF14BE" w:rsidRPr="00673612">
        <w:rPr>
          <w:rFonts w:ascii="Open Sans" w:hAnsi="Open Sans"/>
          <w:snapToGrid w:val="0"/>
        </w:rPr>
        <w:t>:</w:t>
      </w:r>
    </w:p>
    <w:p w:rsidR="00CF14BE" w:rsidRPr="00673612" w:rsidRDefault="008B61D4">
      <w:pPr>
        <w:jc w:val="center"/>
        <w:rPr>
          <w:rFonts w:ascii="Open Sans" w:hAnsi="Open Sans"/>
          <w:snapToGrid w:val="0"/>
        </w:rPr>
      </w:pPr>
      <w:r>
        <w:rPr>
          <w:rFonts w:ascii="Open Sans" w:hAnsi="Open Sans"/>
          <w:noProof/>
          <w:lang w:val="en-US"/>
        </w:rPr>
        <w:lastRenderedPageBreak/>
        <w:drawing>
          <wp:inline distT="0" distB="0" distL="0" distR="0" wp14:anchorId="3043675F" wp14:editId="2A144E94">
            <wp:extent cx="3400425" cy="2028825"/>
            <wp:effectExtent l="0" t="0" r="3175" b="3175"/>
            <wp:docPr id="57" name="Picture 5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00425" cy="2028825"/>
                    </a:xfrm>
                    <a:prstGeom prst="rect">
                      <a:avLst/>
                    </a:prstGeom>
                    <a:noFill/>
                    <a:ln>
                      <a:noFill/>
                    </a:ln>
                  </pic:spPr>
                </pic:pic>
              </a:graphicData>
            </a:graphic>
          </wp:inline>
        </w:drawing>
      </w:r>
    </w:p>
    <w:p w:rsidR="009731A7" w:rsidRDefault="009731A7" w:rsidP="009731A7">
      <w:pPr>
        <w:rPr>
          <w:rFonts w:ascii="Open Sans" w:hAnsi="Open Sans"/>
        </w:rPr>
      </w:pPr>
      <w:r>
        <w:rPr>
          <w:rFonts w:ascii="Open Sans" w:hAnsi="Open Sans"/>
        </w:rPr>
        <w:t xml:space="preserve">Kuće su predstavljene kružićima, blatnjavi putevi su predstavljeni linijama a dužine svog od puteva su date brojem koji se nalazi uz liniju. </w:t>
      </w:r>
    </w:p>
    <w:p w:rsidR="009731A7" w:rsidRDefault="009731A7" w:rsidP="009731A7">
      <w:pPr>
        <w:rPr>
          <w:rFonts w:ascii="Open Sans" w:hAnsi="Open Sans"/>
        </w:rPr>
      </w:pPr>
      <w:r>
        <w:rPr>
          <w:rFonts w:ascii="Open Sans" w:hAnsi="Open Sans"/>
        </w:rPr>
        <w:t xml:space="preserve">Programeri i matematičari često koriste ovakvu vrstu dijagrama kako bi predstavili probleme na kojima rade. Oni taj dijagram nazivaju graf. Ova terminologija može biti zbunjujuća jer se “graf” ponekad koristi i u statistici i označava tabelu sa nekim numeričkim podacima, kao što je na primjer stupčasti graf (ili grafikon). Ipak grafovi koje koriste programeri nisu nikako direktno povezani sa ovim tipom grafova. Takođe, dužine puteva na crtežu ne moraju biti proporcionalne dužini puteva u stvarnosti. </w:t>
      </w:r>
    </w:p>
    <w:p w:rsidR="009731A7" w:rsidRDefault="009731A7" w:rsidP="009731A7">
      <w:pPr>
        <w:rPr>
          <w:rFonts w:ascii="Open Sans" w:hAnsi="Open Sans"/>
        </w:rPr>
      </w:pPr>
      <w:r>
        <w:rPr>
          <w:rFonts w:ascii="Open Sans" w:hAnsi="Open Sans"/>
        </w:rPr>
        <w:t xml:space="preserve">Napraviti nekoliko svojih problema Blatnjavog Grada i pozovite svoje prijatelje da ih riješe. </w:t>
      </w:r>
    </w:p>
    <w:p w:rsidR="00CF14BE" w:rsidRPr="009731A7" w:rsidRDefault="009731A7" w:rsidP="009731A7">
      <w:pPr>
        <w:rPr>
          <w:rFonts w:ascii="Open Sans" w:hAnsi="Open Sans"/>
          <w:snapToGrid w:val="0"/>
          <w:lang w:val="fr-CA"/>
        </w:rPr>
      </w:pPr>
      <w:r>
        <w:rPr>
          <w:rFonts w:ascii="Open Sans" w:hAnsi="Open Sans"/>
        </w:rPr>
        <w:t xml:space="preserve">Možete li naći pravilo koje govori o tome koliko puteve ili veza je potrebno da bi imali jedno optimalno rješenje. </w:t>
      </w:r>
      <w:r w:rsidRPr="001F7C0F">
        <w:rPr>
          <w:rFonts w:ascii="Open Sans" w:hAnsi="Open Sans"/>
          <w:lang w:val="fr-CA"/>
        </w:rPr>
        <w:t>Da li je taj broj zavisan od broja kuća u gradu</w:t>
      </w:r>
      <w:r w:rsidR="00CF14BE" w:rsidRPr="009731A7">
        <w:rPr>
          <w:rFonts w:ascii="Open Sans" w:hAnsi="Open Sans"/>
          <w:snapToGrid w:val="0"/>
          <w:lang w:val="fr-CA"/>
        </w:rPr>
        <w:t>?</w:t>
      </w:r>
    </w:p>
    <w:p w:rsidR="00CD4F38" w:rsidRPr="009731A7" w:rsidRDefault="00CD4F38">
      <w:pPr>
        <w:spacing w:after="0"/>
        <w:ind w:left="0"/>
        <w:rPr>
          <w:rFonts w:ascii="Open Sans" w:hAnsi="Open Sans" w:cs="Arial"/>
          <w:b/>
          <w:bCs/>
          <w:iCs/>
          <w:snapToGrid w:val="0"/>
          <w:sz w:val="48"/>
          <w:szCs w:val="28"/>
          <w:lang w:val="fr-CA"/>
        </w:rPr>
      </w:pPr>
      <w:r w:rsidRPr="009731A7">
        <w:rPr>
          <w:rFonts w:ascii="Open Sans" w:hAnsi="Open Sans"/>
          <w:snapToGrid w:val="0"/>
          <w:lang w:val="fr-CA"/>
        </w:rPr>
        <w:br w:type="page"/>
      </w:r>
    </w:p>
    <w:p w:rsidR="009731A7" w:rsidRPr="001F7C0F" w:rsidRDefault="009731A7" w:rsidP="009731A7">
      <w:pPr>
        <w:pStyle w:val="HiddenfromContents"/>
        <w:rPr>
          <w:lang w:val="fr-CA"/>
        </w:rPr>
      </w:pPr>
      <w:r w:rsidRPr="0004732D">
        <w:rPr>
          <w:rFonts w:ascii="Open Sans" w:hAnsi="Open Sans"/>
          <w:lang w:val="fr-CA"/>
        </w:rPr>
        <w:lastRenderedPageBreak/>
        <w:t>Zašto je ovo sve važno?</w:t>
      </w:r>
    </w:p>
    <w:p w:rsidR="009731A7" w:rsidRPr="00D27771" w:rsidRDefault="009731A7" w:rsidP="009731A7">
      <w:pPr>
        <w:rPr>
          <w:rFonts w:ascii="Open Sans" w:hAnsi="Open Sans"/>
          <w:lang w:val="fr-CA"/>
        </w:rPr>
      </w:pPr>
      <w:r w:rsidRPr="001F7C0F">
        <w:rPr>
          <w:rFonts w:ascii="Open Sans" w:hAnsi="Open Sans"/>
          <w:lang w:val="fr-CA"/>
        </w:rPr>
        <w:t xml:space="preserve">Pretpostavimo da planirate na koji način isporučiti električnu energiju, gas ili vodu stanovnicima u jednom naselju. </w:t>
      </w:r>
      <w:r>
        <w:rPr>
          <w:rFonts w:ascii="Open Sans" w:hAnsi="Open Sans"/>
          <w:lang w:val="fr-CA"/>
        </w:rPr>
        <w:t>Mreža kablova ili cijevi treba da poveže sve kuće sa kompanijom snabdjevačem. Svaka kuća mora biti povezana na mrežu na neki način ali putevi kojima tačno dostavljamo potrebna dobra do kuća nisu zaista toliko važni, sve dok takvi putevi stvarno postoje.</w:t>
      </w:r>
    </w:p>
    <w:p w:rsidR="009731A7" w:rsidRPr="00D27771" w:rsidRDefault="009731A7" w:rsidP="009731A7">
      <w:pPr>
        <w:rPr>
          <w:rFonts w:ascii="Open Sans" w:hAnsi="Open Sans"/>
          <w:lang w:val="fr-CA"/>
        </w:rPr>
      </w:pPr>
      <w:r w:rsidRPr="00D27771">
        <w:rPr>
          <w:rFonts w:ascii="Open Sans" w:hAnsi="Open Sans"/>
          <w:lang w:val="fr-CA"/>
        </w:rPr>
        <w:t xml:space="preserve">Zadatak planiranje mreže sa minimalnom ukupnom dužinom se naziva problem </w:t>
      </w:r>
      <w:r w:rsidRPr="00D27771">
        <w:rPr>
          <w:rFonts w:ascii="Open Sans" w:hAnsi="Open Sans"/>
          <w:i/>
          <w:lang w:val="fr-CA"/>
        </w:rPr>
        <w:t>minimalnog pokrivajućeg stabla</w:t>
      </w:r>
      <w:r w:rsidRPr="00D27771">
        <w:rPr>
          <w:rFonts w:ascii="Open Sans" w:hAnsi="Open Sans"/>
          <w:lang w:val="fr-CA"/>
        </w:rPr>
        <w:t xml:space="preserve"> (eng. </w:t>
      </w:r>
      <w:r w:rsidRPr="00D27771">
        <w:rPr>
          <w:rFonts w:ascii="Open Sans" w:hAnsi="Open Sans"/>
          <w:i/>
          <w:lang w:val="fr-CA"/>
        </w:rPr>
        <w:t xml:space="preserve">minimal spanning tree </w:t>
      </w:r>
      <w:r w:rsidRPr="00D27771">
        <w:rPr>
          <w:rFonts w:ascii="Open Sans" w:hAnsi="Open Sans"/>
          <w:lang w:val="fr-CA"/>
        </w:rPr>
        <w:t>problem).</w:t>
      </w:r>
    </w:p>
    <w:p w:rsidR="009731A7" w:rsidRPr="00D27771" w:rsidRDefault="009731A7" w:rsidP="009731A7">
      <w:pPr>
        <w:rPr>
          <w:rFonts w:ascii="Open Sans" w:hAnsi="Open Sans"/>
          <w:lang w:val="fr-CA"/>
        </w:rPr>
      </w:pPr>
      <w:r w:rsidRPr="00D27771">
        <w:rPr>
          <w:rFonts w:ascii="Open Sans" w:hAnsi="Open Sans"/>
          <w:lang w:val="fr-CA"/>
        </w:rPr>
        <w:t xml:space="preserve">Minimalno pokrivajuće stablo nije samo važno za gasnu ili električnu mrežu; rješenje za ovaj problem nam može pomoći prilikom planiranja računarskih mreža, telefonskih mreža, naftnih cjevovoda kao i mreža vazdušnog saobraćaja. Ipak, sa druge strane, ukoliko odlučujete kojim putem je najbolje putovati morate uzeti u obzir koliko je zgodno i komforno to putovanje za samog putnika kao i koja je ukupna cijena putovanja.  Niko ne želi provesti duge sate u nekom avionu putujući velikim zaobilaznim putem da bi došao na svoju krajnju destinaciju samo zato što je to jeftinije. Algoritam koji rješava problem Blatnjavog Grada vjerovatno nije najbolji izbor za ovakve mreže i problema na njima jer ovaj algoritam samo minimizira ukupnu dužinu putove ili ukupnu dužinu letova. . </w:t>
      </w:r>
    </w:p>
    <w:p w:rsidR="009731A7" w:rsidRPr="00D27771" w:rsidRDefault="009731A7" w:rsidP="009731A7">
      <w:pPr>
        <w:rPr>
          <w:rFonts w:ascii="Open Sans" w:hAnsi="Open Sans"/>
          <w:lang w:val="fr-CA"/>
        </w:rPr>
      </w:pPr>
      <w:r w:rsidRPr="00D27771">
        <w:rPr>
          <w:rFonts w:ascii="Open Sans" w:hAnsi="Open Sans"/>
          <w:lang w:val="fr-CA"/>
        </w:rPr>
        <w:t xml:space="preserve">Minimalno pokrivajuće stablo je takođe korisno kao jedan od koraka prilikom rješavanja drugih problema na grafovima, kao što je, na primjer, problem “problem putujućeg trgovca” (eng. “travelling salesperson problem”) u kojem želimo naći najkraći put koji posjećuje svaku tačku mreže jednom i samo jednom. </w:t>
      </w:r>
    </w:p>
    <w:p w:rsidR="009731A7" w:rsidRPr="00D27771" w:rsidRDefault="009731A7" w:rsidP="009731A7">
      <w:pPr>
        <w:rPr>
          <w:rFonts w:ascii="Open Sans" w:hAnsi="Open Sans"/>
          <w:lang w:val="fr-CA"/>
        </w:rPr>
      </w:pPr>
      <w:r w:rsidRPr="00D27771">
        <w:rPr>
          <w:rFonts w:ascii="Open Sans" w:hAnsi="Open Sans"/>
          <w:lang w:val="fr-CA"/>
        </w:rPr>
        <w:t>Postoje nekoliko efikasnih, brzih algoritama (metoda) za rješavanje problema minimalnog pokrivajućeg stabla.Jednostavan metod koji uvijek daje optimalno rješenje je da započnemo bez ikakvih veza (puteva) i da onda postepeno dodajemo, jednu po jednu, vezu u njihovom rastućem redoslijedu po dužini i to samo onda kada povezuju dijelove mreže koji do tada nisu bili povezani. Ovaj algoritam se naziva Kruskal-ov algoritan prema istraživaču J.B. Kruskal, koji je objavio algoritam 1956 godine.</w:t>
      </w:r>
    </w:p>
    <w:p w:rsidR="00CF14BE" w:rsidRPr="009731A7" w:rsidRDefault="009731A7" w:rsidP="009731A7">
      <w:pPr>
        <w:rPr>
          <w:rFonts w:ascii="Open Sans" w:hAnsi="Open Sans"/>
          <w:lang w:val="fr-CA"/>
        </w:rPr>
      </w:pPr>
      <w:r w:rsidRPr="00D27771">
        <w:rPr>
          <w:rFonts w:ascii="Open Sans" w:hAnsi="Open Sans"/>
          <w:lang w:val="fr-CA"/>
        </w:rPr>
        <w:t>Za mnoge problema na grafovima, između ostalih i za problem putujućeg trgovca, programeri i računarski naučnici još uvijek traže dovoljno brze i efikasne načine za pronalaženje najboljeg rješenja</w:t>
      </w:r>
      <w:r w:rsidR="00CF14BE" w:rsidRPr="009731A7">
        <w:rPr>
          <w:rFonts w:ascii="Open Sans" w:hAnsi="Open Sans"/>
          <w:lang w:val="fr-CA"/>
        </w:rPr>
        <w:t>.</w:t>
      </w:r>
    </w:p>
    <w:p w:rsidR="00CF14BE" w:rsidRPr="009731A7" w:rsidRDefault="00CF14BE">
      <w:pPr>
        <w:rPr>
          <w:rFonts w:ascii="Open Sans" w:hAnsi="Open Sans"/>
          <w:lang w:val="fr-CA"/>
        </w:rPr>
      </w:pPr>
    </w:p>
    <w:p w:rsidR="00CD4F38" w:rsidRPr="009731A7" w:rsidRDefault="00CD4F38">
      <w:pPr>
        <w:spacing w:after="0"/>
        <w:ind w:left="0"/>
        <w:rPr>
          <w:rFonts w:ascii="Open Sans" w:hAnsi="Open Sans"/>
          <w:lang w:val="fr-CA"/>
        </w:rPr>
      </w:pPr>
      <w:r w:rsidRPr="009731A7">
        <w:rPr>
          <w:rFonts w:ascii="Open Sans" w:hAnsi="Open Sans"/>
          <w:lang w:val="fr-CA"/>
        </w:rPr>
        <w:br w:type="page"/>
      </w:r>
    </w:p>
    <w:p w:rsidR="009731A7" w:rsidRPr="000D637D" w:rsidRDefault="009731A7" w:rsidP="009731A7">
      <w:pPr>
        <w:pStyle w:val="HiddenfromContents"/>
        <w:rPr>
          <w:lang w:val="en-US"/>
        </w:rPr>
      </w:pPr>
      <w:r w:rsidRPr="000D637D">
        <w:rPr>
          <w:rFonts w:ascii="Open Sans" w:hAnsi="Open Sans"/>
          <w:lang w:val="en-US"/>
        </w:rPr>
        <w:lastRenderedPageBreak/>
        <w:t>Rješenja i pomoć</w:t>
      </w:r>
    </w:p>
    <w:p w:rsidR="009731A7" w:rsidRDefault="009731A7" w:rsidP="009731A7">
      <w:r>
        <w:rPr>
          <w:rFonts w:ascii="Open Sans" w:hAnsi="Open Sans"/>
          <w:b/>
          <w:bCs/>
          <w:sz w:val="28"/>
        </w:rPr>
        <w:t xml:space="preserve">Varijacije i dodaci </w:t>
      </w:r>
      <w:r>
        <w:rPr>
          <w:rFonts w:ascii="Open Sans" w:hAnsi="Open Sans"/>
        </w:rPr>
        <w:t xml:space="preserve">(page </w:t>
      </w:r>
      <w:r>
        <w:rPr>
          <w:rFonts w:ascii="Open Sans" w:hAnsi="Open Sans"/>
        </w:rPr>
        <w:fldChar w:fldCharType="begin"/>
      </w:r>
      <w:r>
        <w:instrText>PAGEREF VarExt_Muddy \h</w:instrText>
      </w:r>
      <w:r>
        <w:rPr>
          <w:rFonts w:ascii="Open Sans" w:hAnsi="Open Sans"/>
        </w:rPr>
      </w:r>
      <w:r>
        <w:fldChar w:fldCharType="separate"/>
      </w:r>
      <w:r w:rsidR="00434D44">
        <w:rPr>
          <w:noProof/>
        </w:rPr>
        <w:t>86</w:t>
      </w:r>
      <w:r>
        <w:fldChar w:fldCharType="end"/>
      </w:r>
      <w:r>
        <w:rPr>
          <w:rFonts w:ascii="Open Sans" w:hAnsi="Open Sans"/>
        </w:rPr>
        <w:t>)</w:t>
      </w:r>
    </w:p>
    <w:p w:rsidR="00CF14BE" w:rsidRPr="00673612" w:rsidRDefault="009731A7" w:rsidP="009731A7">
      <w:pPr>
        <w:rPr>
          <w:rFonts w:ascii="Open Sans" w:hAnsi="Open Sans"/>
        </w:rPr>
        <w:sectPr w:rsidR="00CF14BE" w:rsidRPr="00673612">
          <w:type w:val="continuous"/>
          <w:pgSz w:w="11906" w:h="16838"/>
          <w:pgMar w:top="1418" w:right="1701" w:bottom="1985" w:left="1701" w:header="709" w:footer="1134" w:gutter="0"/>
          <w:cols w:space="708"/>
          <w:docGrid w:linePitch="360"/>
        </w:sectPr>
      </w:pPr>
      <w:r>
        <w:rPr>
          <w:rFonts w:ascii="Open Sans" w:hAnsi="Open Sans"/>
        </w:rPr>
        <w:t xml:space="preserve">Koliko mnogo puteva ili veza je potrebno da bi povezali grad sa </w:t>
      </w:r>
      <w:r>
        <w:rPr>
          <w:rFonts w:ascii="Open Sans" w:hAnsi="Open Sans"/>
          <w:i/>
        </w:rPr>
        <w:t>n</w:t>
      </w:r>
      <w:r>
        <w:rPr>
          <w:rFonts w:ascii="Open Sans" w:hAnsi="Open Sans"/>
        </w:rPr>
        <w:t xml:space="preserve"> kuća? Pokaže se da u jednom optimalnom rješenju uvijek ima tačno </w:t>
      </w:r>
      <w:r w:rsidRPr="000D637D">
        <w:rPr>
          <w:rFonts w:ascii="Open Sans" w:hAnsi="Open Sans"/>
          <w:i/>
          <w:iCs/>
        </w:rPr>
        <w:t>n</w:t>
      </w:r>
      <w:r w:rsidRPr="000D637D">
        <w:rPr>
          <w:rFonts w:ascii="Open Sans" w:hAnsi="Open Sans"/>
          <w:i/>
        </w:rPr>
        <w:t>–1</w:t>
      </w:r>
      <w:r>
        <w:rPr>
          <w:rFonts w:ascii="Open Sans" w:hAnsi="Open Sans"/>
        </w:rPr>
        <w:t xml:space="preserve"> veza, jer je taj broj veza uvijek dovoljan da se poveže svih </w:t>
      </w:r>
      <w:r w:rsidRPr="000D637D">
        <w:rPr>
          <w:rFonts w:ascii="Open Sans" w:hAnsi="Open Sans"/>
          <w:i/>
        </w:rPr>
        <w:t>n</w:t>
      </w:r>
      <w:r>
        <w:rPr>
          <w:rFonts w:ascii="Open Sans" w:hAnsi="Open Sans"/>
        </w:rPr>
        <w:t xml:space="preserve"> kuća, i da bi dodavanje još jedne veze kreiralo nepotrebnu alternativnu vezu između nekih kuća</w:t>
      </w:r>
      <w:r w:rsidR="00CF14BE" w:rsidRPr="00673612">
        <w:rPr>
          <w:rFonts w:ascii="Open Sans" w:hAnsi="Open Sans"/>
          <w:snapToGrid w:val="0"/>
        </w:rPr>
        <w:t>.</w:t>
      </w:r>
    </w:p>
    <w:p w:rsidR="009731A7" w:rsidRDefault="009731A7" w:rsidP="009731A7">
      <w:pPr>
        <w:pStyle w:val="HiddenfromContents"/>
        <w:rPr>
          <w:rFonts w:ascii="Open Sans" w:hAnsi="Open Sans"/>
        </w:rPr>
      </w:pPr>
      <w:r>
        <w:rPr>
          <w:rFonts w:ascii="Open Sans" w:hAnsi="Open Sans"/>
        </w:rPr>
        <w:lastRenderedPageBreak/>
        <w:t>Aktivnost 10</w:t>
      </w:r>
    </w:p>
    <w:p w:rsidR="009731A7" w:rsidRPr="0042435D" w:rsidRDefault="009731A7" w:rsidP="009731A7">
      <w:pPr>
        <w:pStyle w:val="ActivityName"/>
        <w:ind w:left="720" w:hanging="153"/>
        <w:rPr>
          <w:rFonts w:ascii="Open Sans" w:hAnsi="Open Sans"/>
        </w:rPr>
      </w:pPr>
      <w:bookmarkStart w:id="52" w:name="_Toc280342982"/>
      <w:r w:rsidRPr="0042435D">
        <w:rPr>
          <w:rFonts w:ascii="Open Sans" w:hAnsi="Open Sans"/>
        </w:rPr>
        <w:t>Igra Narand</w:t>
      </w:r>
      <w:r>
        <w:rPr>
          <w:rFonts w:ascii="Open Sans" w:hAnsi="Open Sans"/>
          <w:lang w:val="bs-Latn-BA"/>
        </w:rPr>
        <w:t>ži</w:t>
      </w:r>
      <w:r w:rsidRPr="0042435D">
        <w:rPr>
          <w:rFonts w:ascii="Open Sans" w:hAnsi="Open Sans"/>
        </w:rPr>
        <w:t>—</w:t>
      </w:r>
      <w:bookmarkEnd w:id="52"/>
      <w:r w:rsidRPr="0042435D">
        <w:rPr>
          <w:rFonts w:ascii="Open Sans" w:hAnsi="Open Sans"/>
        </w:rPr>
        <w:t>Rutiranje i Potpuni zastoj na Mrežama</w:t>
      </w:r>
    </w:p>
    <w:p w:rsidR="00CF14BE" w:rsidRPr="00673612" w:rsidRDefault="008B61D4">
      <w:pPr>
        <w:pStyle w:val="Heading6"/>
        <w:jc w:val="center"/>
        <w:rPr>
          <w:rFonts w:ascii="Open Sans" w:hAnsi="Open Sans"/>
        </w:rPr>
      </w:pPr>
      <w:r>
        <w:rPr>
          <w:rFonts w:ascii="Open Sans" w:hAnsi="Open Sans"/>
          <w:noProof/>
          <w:lang w:val="en-US"/>
        </w:rPr>
        <w:drawing>
          <wp:inline distT="0" distB="0" distL="0" distR="0" wp14:anchorId="24E177C3" wp14:editId="6AC16CF2">
            <wp:extent cx="4443730" cy="2986405"/>
            <wp:effectExtent l="0" t="0" r="1270" b="10795"/>
            <wp:docPr id="58" name="Picture 5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43730" cy="2986405"/>
                    </a:xfrm>
                    <a:prstGeom prst="rect">
                      <a:avLst/>
                    </a:prstGeom>
                    <a:noFill/>
                    <a:ln>
                      <a:noFill/>
                    </a:ln>
                  </pic:spPr>
                </pic:pic>
              </a:graphicData>
            </a:graphic>
          </wp:inline>
        </w:drawing>
      </w:r>
    </w:p>
    <w:p w:rsidR="009731A7" w:rsidRDefault="009731A7" w:rsidP="009731A7">
      <w:pPr>
        <w:pStyle w:val="Heading6"/>
        <w:rPr>
          <w:rFonts w:ascii="Open Sans" w:hAnsi="Open Sans"/>
        </w:rPr>
      </w:pPr>
      <w:r>
        <w:rPr>
          <w:rFonts w:ascii="Open Sans" w:hAnsi="Open Sans"/>
        </w:rPr>
        <w:t>Sažetak</w:t>
      </w:r>
    </w:p>
    <w:p w:rsidR="009731A7" w:rsidRDefault="009731A7" w:rsidP="009731A7">
      <w:pPr>
        <w:pStyle w:val="BodyTextIndent3"/>
        <w:spacing w:after="240"/>
        <w:rPr>
          <w:rFonts w:ascii="Open Sans" w:hAnsi="Open Sans"/>
          <w:b w:val="0"/>
          <w:bCs w:val="0"/>
        </w:rPr>
      </w:pPr>
      <w:r>
        <w:rPr>
          <w:rFonts w:ascii="Open Sans" w:hAnsi="Open Sans"/>
          <w:b w:val="0"/>
          <w:bCs w:val="0"/>
        </w:rPr>
        <w:t xml:space="preserve">U situaciji kada imate mnogo osobo koje koriste isti resurs (kao što je slučaj sa automobilima koji koriste iste puteve, ili porukama koje putuju Internetom) postoji I mogućnost “potpunog zastoja” (eng. “deadlock”). Neki način saradnje, zajedničkog djelovanja je neophodan da bi izbjegli takve situacije. </w:t>
      </w:r>
    </w:p>
    <w:p w:rsidR="009731A7" w:rsidRPr="008D2542" w:rsidRDefault="009731A7" w:rsidP="009731A7">
      <w:pPr>
        <w:pStyle w:val="Heading6"/>
        <w:rPr>
          <w:rFonts w:ascii="Open Sans" w:hAnsi="Open Sans"/>
          <w:lang w:val="fr-CA"/>
        </w:rPr>
      </w:pPr>
      <w:r w:rsidRPr="008D2542">
        <w:rPr>
          <w:rFonts w:ascii="Open Sans" w:hAnsi="Open Sans"/>
          <w:lang w:val="fr-CA"/>
        </w:rPr>
        <w:t>Veze sa curriculum-om</w:t>
      </w:r>
    </w:p>
    <w:p w:rsidR="009731A7" w:rsidRDefault="009731A7" w:rsidP="00CB0BBD">
      <w:pPr>
        <w:pStyle w:val="Bulleted"/>
        <w:numPr>
          <w:ilvl w:val="0"/>
          <w:numId w:val="54"/>
        </w:numPr>
        <w:rPr>
          <w:rFonts w:ascii="Open Sans" w:hAnsi="Open Sans"/>
        </w:rPr>
      </w:pPr>
      <w:r>
        <w:rPr>
          <w:rFonts w:ascii="Open Sans" w:hAnsi="Open Sans"/>
        </w:rPr>
        <w:t>Matematika: Razvoj logike i razmišljanja</w:t>
      </w:r>
    </w:p>
    <w:p w:rsidR="009731A7" w:rsidRDefault="009731A7" w:rsidP="009731A7">
      <w:pPr>
        <w:pStyle w:val="Heading6"/>
        <w:rPr>
          <w:rFonts w:ascii="Open Sans" w:hAnsi="Open Sans"/>
        </w:rPr>
      </w:pPr>
      <w:r>
        <w:rPr>
          <w:rFonts w:ascii="Open Sans" w:hAnsi="Open Sans"/>
        </w:rPr>
        <w:t>Vještine</w:t>
      </w:r>
    </w:p>
    <w:p w:rsidR="009731A7" w:rsidRDefault="009731A7" w:rsidP="00CB0BBD">
      <w:pPr>
        <w:pStyle w:val="Bulleted"/>
        <w:numPr>
          <w:ilvl w:val="0"/>
          <w:numId w:val="54"/>
        </w:numPr>
        <w:rPr>
          <w:rFonts w:ascii="Open Sans" w:hAnsi="Open Sans"/>
        </w:rPr>
      </w:pPr>
      <w:r>
        <w:rPr>
          <w:rFonts w:ascii="Open Sans" w:hAnsi="Open Sans"/>
        </w:rPr>
        <w:t>Zajedničko rješavanja problema</w:t>
      </w:r>
    </w:p>
    <w:p w:rsidR="009731A7" w:rsidRDefault="009731A7" w:rsidP="00CB0BBD">
      <w:pPr>
        <w:pStyle w:val="Bulleted"/>
        <w:numPr>
          <w:ilvl w:val="0"/>
          <w:numId w:val="54"/>
        </w:numPr>
        <w:rPr>
          <w:rFonts w:ascii="Open Sans" w:hAnsi="Open Sans"/>
        </w:rPr>
      </w:pPr>
      <w:r>
        <w:rPr>
          <w:rFonts w:ascii="Open Sans" w:hAnsi="Open Sans"/>
        </w:rPr>
        <w:t>Logičko razmišljanje</w:t>
      </w:r>
    </w:p>
    <w:p w:rsidR="009731A7" w:rsidRDefault="009731A7" w:rsidP="009731A7">
      <w:pPr>
        <w:pStyle w:val="Heading6"/>
      </w:pPr>
      <w:r>
        <w:rPr>
          <w:rFonts w:ascii="Open Sans" w:hAnsi="Open Sans"/>
        </w:rPr>
        <w:t>Dobna/starosna grupa</w:t>
      </w:r>
    </w:p>
    <w:p w:rsidR="009731A7" w:rsidRDefault="009731A7" w:rsidP="00CB0BBD">
      <w:pPr>
        <w:pStyle w:val="Bulleted"/>
        <w:numPr>
          <w:ilvl w:val="0"/>
          <w:numId w:val="54"/>
        </w:numPr>
      </w:pPr>
      <w:r>
        <w:rPr>
          <w:rFonts w:ascii="Open Sans" w:hAnsi="Open Sans"/>
        </w:rPr>
        <w:t>9 godina i više</w:t>
      </w:r>
    </w:p>
    <w:p w:rsidR="009731A7" w:rsidRPr="008162F1" w:rsidRDefault="009731A7" w:rsidP="009731A7">
      <w:pPr>
        <w:pStyle w:val="Heading6"/>
      </w:pPr>
      <w:r>
        <w:rPr>
          <w:rFonts w:ascii="Open Sans" w:hAnsi="Open Sans"/>
        </w:rPr>
        <w:t>Materijal</w:t>
      </w:r>
    </w:p>
    <w:p w:rsidR="009731A7" w:rsidRDefault="009731A7" w:rsidP="009731A7">
      <w:pPr>
        <w:pStyle w:val="BodyTextIndent"/>
        <w:spacing w:after="0"/>
        <w:rPr>
          <w:rFonts w:ascii="Open Sans" w:hAnsi="Open Sans"/>
        </w:rPr>
      </w:pPr>
      <w:r>
        <w:rPr>
          <w:rFonts w:ascii="Open Sans" w:hAnsi="Open Sans"/>
        </w:rPr>
        <w:t>Svaki učenik će trebati sljedeće:</w:t>
      </w:r>
    </w:p>
    <w:p w:rsidR="009731A7" w:rsidRDefault="009731A7" w:rsidP="00CB0BBD">
      <w:pPr>
        <w:pStyle w:val="Bulleted"/>
        <w:numPr>
          <w:ilvl w:val="0"/>
          <w:numId w:val="54"/>
        </w:numPr>
        <w:rPr>
          <w:rFonts w:ascii="Open Sans" w:hAnsi="Open Sans"/>
        </w:rPr>
      </w:pPr>
      <w:r>
        <w:rPr>
          <w:rFonts w:ascii="Open Sans" w:hAnsi="Open Sans"/>
        </w:rPr>
        <w:t xml:space="preserve">Dvije narandže ili dvije teniske loptice označene istim slovom, ili neke dvije voćke </w:t>
      </w:r>
      <w:r w:rsidRPr="00D27771">
        <w:rPr>
          <w:rFonts w:ascii="Open Sans" w:hAnsi="Open Sans"/>
        </w:rPr>
        <w:t>(</w:t>
      </w:r>
      <w:r>
        <w:rPr>
          <w:rFonts w:ascii="Open Sans" w:hAnsi="Open Sans"/>
        </w:rPr>
        <w:t>neka umjetna voćka je možda najbolji izbor</w:t>
      </w:r>
      <w:r w:rsidRPr="00D27771">
        <w:rPr>
          <w:rFonts w:ascii="Open Sans" w:hAnsi="Open Sans"/>
        </w:rPr>
        <w:t>)</w:t>
      </w:r>
    </w:p>
    <w:p w:rsidR="00CF14BE" w:rsidRPr="009731A7" w:rsidRDefault="009731A7" w:rsidP="00CB0BBD">
      <w:pPr>
        <w:pStyle w:val="Bulleted"/>
        <w:numPr>
          <w:ilvl w:val="0"/>
          <w:numId w:val="54"/>
        </w:numPr>
        <w:rPr>
          <w:rFonts w:ascii="Open Sans" w:hAnsi="Open Sans"/>
        </w:rPr>
        <w:sectPr w:rsidR="00CF14BE" w:rsidRPr="009731A7">
          <w:pgSz w:w="11906" w:h="16838"/>
          <w:pgMar w:top="1418" w:right="1701" w:bottom="1985" w:left="1701" w:header="709" w:footer="1134" w:gutter="0"/>
          <w:cols w:space="708"/>
          <w:docGrid w:linePitch="360"/>
        </w:sectPr>
      </w:pPr>
      <w:r w:rsidRPr="009731A7">
        <w:rPr>
          <w:rFonts w:ascii="Open Sans" w:hAnsi="Open Sans"/>
        </w:rPr>
        <w:t>Naljepnica koja pokazuje odgovarajuće slovo, ili šešir u boji, bedž ili majica koja se slaže sa izabranim voćem (iste boje i slično)</w:t>
      </w:r>
    </w:p>
    <w:p w:rsidR="009731A7" w:rsidRDefault="009731A7" w:rsidP="009731A7">
      <w:pPr>
        <w:pStyle w:val="HiddenfromContents"/>
        <w:rPr>
          <w:rFonts w:ascii="Open Sans" w:hAnsi="Open Sans"/>
        </w:rPr>
      </w:pPr>
      <w:r w:rsidRPr="0042435D">
        <w:rPr>
          <w:rFonts w:ascii="Open Sans" w:hAnsi="Open Sans"/>
        </w:rPr>
        <w:lastRenderedPageBreak/>
        <w:t>Igra Narand</w:t>
      </w:r>
      <w:r>
        <w:rPr>
          <w:rFonts w:ascii="Open Sans" w:hAnsi="Open Sans"/>
          <w:lang w:val="bs-Latn-BA"/>
        </w:rPr>
        <w:t>ži</w:t>
      </w:r>
    </w:p>
    <w:p w:rsidR="009731A7" w:rsidRDefault="009731A7" w:rsidP="009731A7">
      <w:pPr>
        <w:pStyle w:val="Heading6"/>
        <w:rPr>
          <w:rFonts w:ascii="Open Sans" w:hAnsi="Open Sans"/>
        </w:rPr>
      </w:pPr>
      <w:r>
        <w:rPr>
          <w:rFonts w:ascii="Open Sans" w:hAnsi="Open Sans"/>
        </w:rPr>
        <w:t>Uvod</w:t>
      </w:r>
    </w:p>
    <w:p w:rsidR="009731A7" w:rsidRDefault="009731A7" w:rsidP="009731A7">
      <w:pPr>
        <w:rPr>
          <w:rFonts w:ascii="Open Sans" w:hAnsi="Open Sans"/>
        </w:rPr>
      </w:pPr>
      <w:r>
        <w:rPr>
          <w:rFonts w:ascii="Open Sans" w:hAnsi="Open Sans"/>
        </w:rPr>
        <w:t xml:space="preserve">Ova igra podstiče i cilj joj je zajedničko rješavanje problema. Krajnji cilj je da svaka osoba završi tako što će u rukama imati narandže sa svojim slovom. </w:t>
      </w:r>
    </w:p>
    <w:p w:rsidR="009731A7" w:rsidRDefault="009731A7" w:rsidP="00CB0BBD">
      <w:pPr>
        <w:pStyle w:val="OutlineNormal"/>
        <w:numPr>
          <w:ilvl w:val="0"/>
          <w:numId w:val="11"/>
        </w:numPr>
        <w:tabs>
          <w:tab w:val="left" w:pos="540"/>
        </w:tabs>
        <w:rPr>
          <w:rFonts w:ascii="Open Sans" w:hAnsi="Open Sans"/>
        </w:rPr>
      </w:pPr>
      <w:r>
        <w:rPr>
          <w:rFonts w:ascii="Open Sans" w:hAnsi="Open Sans"/>
        </w:rPr>
        <w:t xml:space="preserve">Grupe od 5 ili više učenika sjede u krugu. </w:t>
      </w:r>
    </w:p>
    <w:p w:rsidR="009731A7" w:rsidRDefault="009731A7" w:rsidP="00CB0BBD">
      <w:pPr>
        <w:pStyle w:val="OutlineNormal"/>
        <w:numPr>
          <w:ilvl w:val="0"/>
          <w:numId w:val="11"/>
        </w:numPr>
        <w:tabs>
          <w:tab w:val="left" w:pos="540"/>
        </w:tabs>
        <w:rPr>
          <w:rFonts w:ascii="Open Sans" w:hAnsi="Open Sans"/>
        </w:rPr>
      </w:pPr>
      <w:r>
        <w:rPr>
          <w:rFonts w:ascii="Open Sans" w:hAnsi="Open Sans"/>
        </w:rPr>
        <w:t>Učenici su označeni različitim slovima alfabeta (koristeći na primjer naljepnice), ili je svakom od njih dodjeljena jedna boja (na primjer šešir određene boje, ili boja njihove odjeće i slično). Ukoliko za označavanje koristimo alfabet onda nam trebaju i dvije narandže sa istim slovom na svakoj od njih, osim za jednog učenika koji koji ima samo jednu odgovarajuću narandžu (sa odgovarajućim slovom) kako bi bili sigurni da uvijek postoji jedna prazna ruka. Ukoliko odlučimo da koristimo drugo voće, onda je potrebno imati po dva komada voća za svako dijete, na primjer učenik sa žutim šeširom će imati dvije banana dok učenik sa zelenim šeširom može imati dvije zelene jabuke, uvijek sa izuzetkom jednog učenika kojem odgovara samo jedan komad voćka.</w:t>
      </w:r>
    </w:p>
    <w:p w:rsidR="009731A7" w:rsidRDefault="009731A7" w:rsidP="00CB0BBD">
      <w:pPr>
        <w:pStyle w:val="OutlineNormal"/>
        <w:numPr>
          <w:ilvl w:val="0"/>
          <w:numId w:val="11"/>
        </w:numPr>
        <w:tabs>
          <w:tab w:val="left" w:pos="540"/>
        </w:tabs>
        <w:rPr>
          <w:rFonts w:ascii="Open Sans" w:hAnsi="Open Sans"/>
        </w:rPr>
      </w:pPr>
      <w:r>
        <w:rPr>
          <w:rFonts w:ascii="Open Sans" w:hAnsi="Open Sans"/>
        </w:rPr>
        <w:t>Podijelite sve narandže (ili svo voće) na slučajan način učenicima u krugu. Sada svaki učenik ima dva komada osim jednog koji ima samo jedan komad u ruci. (Nijedan učenik ne bi trebao imati sebi odgovarajuću narandžu ili voćku)</w:t>
      </w:r>
    </w:p>
    <w:p w:rsidR="009731A7" w:rsidRDefault="009731A7" w:rsidP="00CB0BBD">
      <w:pPr>
        <w:pStyle w:val="OutlineNormal"/>
        <w:numPr>
          <w:ilvl w:val="0"/>
          <w:numId w:val="11"/>
        </w:numPr>
        <w:tabs>
          <w:tab w:val="left" w:pos="540"/>
        </w:tabs>
        <w:rPr>
          <w:rFonts w:ascii="Open Sans" w:hAnsi="Open Sans"/>
        </w:rPr>
      </w:pPr>
      <w:r>
        <w:rPr>
          <w:rFonts w:ascii="Open Sans" w:hAnsi="Open Sans"/>
        </w:rPr>
        <w:t>Učenici sada daju narandže/voće u krug svom susjedu sve dok svaki učenik ne dobije jednu narandžu sa svojim slovom (ili voće odgovarajuće boje). Obavezno je pratiti sljedeća dva pravila:</w:t>
      </w:r>
    </w:p>
    <w:p w:rsidR="009731A7" w:rsidRDefault="009731A7" w:rsidP="00CB0BBD">
      <w:pPr>
        <w:pStyle w:val="OutlineNormal"/>
        <w:numPr>
          <w:ilvl w:val="1"/>
          <w:numId w:val="11"/>
        </w:numPr>
        <w:tabs>
          <w:tab w:val="left" w:pos="900"/>
        </w:tabs>
        <w:rPr>
          <w:rFonts w:ascii="Open Sans" w:hAnsi="Open Sans"/>
        </w:rPr>
      </w:pPr>
      <w:r>
        <w:rPr>
          <w:rFonts w:ascii="Open Sans" w:hAnsi="Open Sans"/>
        </w:rPr>
        <w:t>Samo jedan komad voća se može držati u jednoj ruci.</w:t>
      </w:r>
    </w:p>
    <w:p w:rsidR="009731A7" w:rsidRDefault="009731A7" w:rsidP="00CB0BBD">
      <w:pPr>
        <w:pStyle w:val="OutlineNormal"/>
        <w:numPr>
          <w:ilvl w:val="1"/>
          <w:numId w:val="11"/>
        </w:numPr>
        <w:tabs>
          <w:tab w:val="left" w:pos="900"/>
        </w:tabs>
        <w:rPr>
          <w:rFonts w:ascii="Open Sans" w:hAnsi="Open Sans"/>
        </w:rPr>
      </w:pPr>
      <w:r>
        <w:rPr>
          <w:rFonts w:ascii="Open Sans" w:hAnsi="Open Sans"/>
        </w:rPr>
        <w:t>Komad voća se može dati samo u praznu ruku svog susjeda u krugu. (Učenik može dati susjedu bilo koju od dvije narandže koje trenutno ima.)</w:t>
      </w:r>
    </w:p>
    <w:p w:rsidR="009731A7" w:rsidRDefault="009731A7" w:rsidP="009731A7">
      <w:pPr>
        <w:pStyle w:val="BodyTextIndent"/>
        <w:rPr>
          <w:rFonts w:ascii="Open Sans" w:hAnsi="Open Sans"/>
        </w:rPr>
      </w:pPr>
      <w:r>
        <w:rPr>
          <w:rFonts w:ascii="Open Sans" w:hAnsi="Open Sans"/>
        </w:rPr>
        <w:t xml:space="preserve">Učenici će brzo razumjeti da ako oni sami postanu “pohlepni” (eng. “greedy”) (i zadržavaju svoje voće čim dođu do njega) onda cijela grupa može imati problem da dođe do traženog rezultata. Potrebno je možda naglasiti činjenicu da pojedinci ne “pobjeđuju” u igri već da je igra završena onda kada svako ima odgovarajuće voće u svojoj ruci. </w:t>
      </w:r>
    </w:p>
    <w:p w:rsidR="009731A7" w:rsidRDefault="009731A7" w:rsidP="009731A7">
      <w:pPr>
        <w:pStyle w:val="Heading6"/>
        <w:rPr>
          <w:rFonts w:ascii="Open Sans" w:hAnsi="Open Sans"/>
        </w:rPr>
      </w:pPr>
      <w:r>
        <w:rPr>
          <w:rFonts w:ascii="Open Sans" w:hAnsi="Open Sans"/>
        </w:rPr>
        <w:t>Diskusija nakon Aktivnosti</w:t>
      </w:r>
    </w:p>
    <w:p w:rsidR="009731A7" w:rsidRDefault="009731A7" w:rsidP="009731A7">
      <w:pPr>
        <w:rPr>
          <w:rFonts w:ascii="Open Sans" w:hAnsi="Open Sans"/>
        </w:rPr>
      </w:pPr>
      <w:r>
        <w:rPr>
          <w:rFonts w:ascii="Open Sans" w:hAnsi="Open Sans"/>
        </w:rPr>
        <w:t>Koju strategiju su učenici koristili da bi riješili problem?</w:t>
      </w:r>
    </w:p>
    <w:p w:rsidR="009731A7" w:rsidRDefault="009731A7" w:rsidP="009731A7">
      <w:pPr>
        <w:rPr>
          <w:rFonts w:ascii="Open Sans" w:hAnsi="Open Sans"/>
        </w:rPr>
      </w:pPr>
      <w:r>
        <w:rPr>
          <w:rFonts w:ascii="Open Sans" w:hAnsi="Open Sans"/>
        </w:rPr>
        <w:t>Gdje u stvarnom životu možete doživjeti ili vidjeti potpuni zastoj? (Neki od primjera mogu biti gužve u saobraćaju, ili pokušaj da mnogo ljudi odjednom prođe kroz ista vrata.)</w:t>
      </w:r>
    </w:p>
    <w:p w:rsidR="009731A7" w:rsidRDefault="009731A7" w:rsidP="009731A7">
      <w:pPr>
        <w:pStyle w:val="Heading6"/>
        <w:keepNext/>
        <w:rPr>
          <w:rFonts w:ascii="Open Sans" w:hAnsi="Open Sans"/>
        </w:rPr>
      </w:pPr>
    </w:p>
    <w:p w:rsidR="009731A7" w:rsidRDefault="009731A7" w:rsidP="009731A7">
      <w:pPr>
        <w:pStyle w:val="Heading6"/>
        <w:keepNext/>
        <w:rPr>
          <w:rFonts w:ascii="Open Sans" w:hAnsi="Open Sans"/>
        </w:rPr>
      </w:pPr>
      <w:r>
        <w:rPr>
          <w:rFonts w:ascii="Open Sans" w:hAnsi="Open Sans"/>
        </w:rPr>
        <w:t>Dodatne Aktivnosti</w:t>
      </w:r>
    </w:p>
    <w:p w:rsidR="009731A7" w:rsidRDefault="009731A7" w:rsidP="009731A7">
      <w:pPr>
        <w:rPr>
          <w:rFonts w:ascii="Open Sans" w:hAnsi="Open Sans"/>
        </w:rPr>
      </w:pPr>
      <w:r>
        <w:rPr>
          <w:rFonts w:ascii="Open Sans" w:hAnsi="Open Sans"/>
        </w:rPr>
        <w:t>Pokušajte uraditi ovu aktivnost sa većim i manjim krugovima.</w:t>
      </w:r>
    </w:p>
    <w:p w:rsidR="00CF14BE" w:rsidRPr="009731A7" w:rsidRDefault="009731A7" w:rsidP="00CB0BBD">
      <w:pPr>
        <w:pStyle w:val="NumberedNormal"/>
        <w:numPr>
          <w:ilvl w:val="1"/>
          <w:numId w:val="11"/>
        </w:numPr>
        <w:rPr>
          <w:rFonts w:ascii="Open Sans" w:hAnsi="Open Sans"/>
          <w:lang w:val="fr-CA"/>
        </w:rPr>
      </w:pPr>
      <w:r w:rsidRPr="00A23CCB">
        <w:rPr>
          <w:rFonts w:ascii="Open Sans" w:hAnsi="Open Sans"/>
          <w:lang w:val="fr-CA"/>
        </w:rPr>
        <w:t>Tražite od učenika da utvrde nova pravila za igru</w:t>
      </w:r>
      <w:r w:rsidR="00CF14BE" w:rsidRPr="009731A7">
        <w:rPr>
          <w:rFonts w:ascii="Open Sans" w:hAnsi="Open Sans"/>
          <w:lang w:val="fr-CA"/>
        </w:rPr>
        <w:t>.</w:t>
      </w:r>
    </w:p>
    <w:p w:rsidR="009731A7" w:rsidRPr="00A23CCB" w:rsidRDefault="00061A65" w:rsidP="00CB0BBD">
      <w:pPr>
        <w:pStyle w:val="NumberedNormal"/>
        <w:numPr>
          <w:ilvl w:val="1"/>
          <w:numId w:val="69"/>
        </w:numPr>
        <w:tabs>
          <w:tab w:val="left" w:pos="1134"/>
        </w:tabs>
        <w:ind w:left="1134"/>
        <w:rPr>
          <w:rFonts w:ascii="Open Sans" w:hAnsi="Open Sans"/>
          <w:lang w:val="fr-CA"/>
        </w:rPr>
      </w:pPr>
      <w:r>
        <w:rPr>
          <w:rFonts w:ascii="Open Sans" w:hAnsi="Open Sans"/>
          <w:noProof/>
          <w:lang w:val="en-US"/>
        </w:rPr>
        <w:lastRenderedPageBreak/>
        <w:drawing>
          <wp:anchor distT="0" distB="0" distL="114300" distR="114300" simplePos="0" relativeHeight="251644928" behindDoc="0" locked="0" layoutInCell="1" allowOverlap="1" wp14:anchorId="78BC3BEB" wp14:editId="17B60B50">
            <wp:simplePos x="0" y="0"/>
            <wp:positionH relativeFrom="column">
              <wp:posOffset>3702050</wp:posOffset>
            </wp:positionH>
            <wp:positionV relativeFrom="paragraph">
              <wp:posOffset>306070</wp:posOffset>
            </wp:positionV>
            <wp:extent cx="1758315" cy="2286000"/>
            <wp:effectExtent l="0" t="0" r="0" b="0"/>
            <wp:wrapSquare wrapText="bothSides"/>
            <wp:docPr id="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58315" cy="2286000"/>
                    </a:xfrm>
                    <a:prstGeom prst="rect">
                      <a:avLst/>
                    </a:prstGeom>
                    <a:noFill/>
                  </pic:spPr>
                </pic:pic>
              </a:graphicData>
            </a:graphic>
            <wp14:sizeRelH relativeFrom="page">
              <wp14:pctWidth>0</wp14:pctWidth>
            </wp14:sizeRelH>
            <wp14:sizeRelV relativeFrom="page">
              <wp14:pctHeight>0</wp14:pctHeight>
            </wp14:sizeRelV>
          </wp:anchor>
        </w:drawing>
      </w:r>
      <w:r w:rsidR="009731A7">
        <w:rPr>
          <w:rFonts w:ascii="Open Sans" w:hAnsi="Open Sans"/>
          <w:lang w:val="fr-CA"/>
        </w:rPr>
        <w:t>U</w:t>
      </w:r>
      <w:r w:rsidR="009731A7" w:rsidRPr="00A23CCB">
        <w:rPr>
          <w:rFonts w:ascii="Open Sans" w:hAnsi="Open Sans"/>
          <w:lang w:val="fr-CA"/>
        </w:rPr>
        <w:t xml:space="preserve">radite sada cijelu aktivnost bez ikakvog razgovora </w:t>
      </w:r>
      <w:r w:rsidR="009731A7">
        <w:rPr>
          <w:rFonts w:ascii="Open Sans" w:hAnsi="Open Sans"/>
          <w:lang w:val="fr-CA"/>
        </w:rPr>
        <w:t>i</w:t>
      </w:r>
      <w:r w:rsidR="009731A7" w:rsidRPr="00A23CCB">
        <w:rPr>
          <w:rFonts w:ascii="Open Sans" w:hAnsi="Open Sans"/>
          <w:lang w:val="fr-CA"/>
        </w:rPr>
        <w:t xml:space="preserve"> dogovaranja, u tišini.</w:t>
      </w:r>
    </w:p>
    <w:p w:rsidR="00CF14BE" w:rsidRPr="00673612" w:rsidRDefault="009731A7" w:rsidP="00CB0BBD">
      <w:pPr>
        <w:pStyle w:val="NumberedNormal"/>
        <w:numPr>
          <w:ilvl w:val="1"/>
          <w:numId w:val="11"/>
        </w:numPr>
        <w:tabs>
          <w:tab w:val="clear" w:pos="1440"/>
          <w:tab w:val="num" w:pos="1134"/>
        </w:tabs>
        <w:ind w:left="1134"/>
        <w:rPr>
          <w:rFonts w:ascii="Open Sans" w:hAnsi="Open Sans"/>
        </w:rPr>
      </w:pPr>
      <w:r w:rsidRPr="00A23CCB">
        <w:rPr>
          <w:rFonts w:ascii="Open Sans" w:hAnsi="Open Sans"/>
          <w:lang w:val="fr-CA"/>
        </w:rPr>
        <w:t xml:space="preserve">Pokušajte imate različite konfiguracije učenika kao što je sjedenje na jednoj liniji, ili tako da učenik može imate više od jednog susjeda. </w:t>
      </w:r>
      <w:r w:rsidRPr="00A23CCB">
        <w:rPr>
          <w:rFonts w:ascii="Open Sans" w:hAnsi="Open Sans"/>
          <w:lang w:val="en-US"/>
        </w:rPr>
        <w:t>Neki od prijedloga su ovdje pokazani</w:t>
      </w:r>
      <w:r w:rsidR="00CF14BE" w:rsidRPr="00673612">
        <w:rPr>
          <w:rFonts w:ascii="Open Sans" w:hAnsi="Open Sans"/>
        </w:rPr>
        <w:t>.</w:t>
      </w:r>
    </w:p>
    <w:p w:rsidR="00CF14BE" w:rsidRDefault="00CF14BE" w:rsidP="00AA55A0">
      <w:pPr>
        <w:pStyle w:val="Bulleted"/>
        <w:numPr>
          <w:ilvl w:val="0"/>
          <w:numId w:val="0"/>
        </w:numPr>
        <w:ind w:left="924" w:hanging="385"/>
      </w:pPr>
    </w:p>
    <w:p w:rsidR="00AA55A0" w:rsidRPr="00673612" w:rsidRDefault="00AA55A0" w:rsidP="00AA55A0">
      <w:pPr>
        <w:pStyle w:val="Bulleted"/>
        <w:numPr>
          <w:ilvl w:val="0"/>
          <w:numId w:val="0"/>
        </w:numPr>
        <w:ind w:left="924" w:hanging="385"/>
        <w:sectPr w:rsidR="00AA55A0" w:rsidRPr="00673612">
          <w:pgSz w:w="11906" w:h="16838"/>
          <w:pgMar w:top="1418" w:right="1701" w:bottom="1985" w:left="1701" w:header="709" w:footer="1134" w:gutter="0"/>
          <w:cols w:space="708"/>
          <w:docGrid w:linePitch="360"/>
        </w:sectPr>
      </w:pPr>
    </w:p>
    <w:p w:rsidR="00AA55A0" w:rsidRPr="00A23CCB" w:rsidRDefault="00AA55A0" w:rsidP="00AA55A0">
      <w:pPr>
        <w:pStyle w:val="HiddenfromContents"/>
        <w:rPr>
          <w:lang w:val="fr-CA"/>
        </w:rPr>
      </w:pPr>
      <w:r w:rsidRPr="0004732D">
        <w:rPr>
          <w:rFonts w:ascii="Open Sans" w:hAnsi="Open Sans"/>
          <w:lang w:val="fr-CA"/>
        </w:rPr>
        <w:lastRenderedPageBreak/>
        <w:t>Zašto je ovo sve važno?</w:t>
      </w:r>
    </w:p>
    <w:p w:rsidR="00AA55A0" w:rsidRPr="00A23CCB" w:rsidRDefault="00AA55A0" w:rsidP="00AA55A0">
      <w:pPr>
        <w:rPr>
          <w:rFonts w:ascii="Open Sans" w:hAnsi="Open Sans"/>
          <w:lang w:val="fr-CA"/>
        </w:rPr>
      </w:pPr>
      <w:r w:rsidRPr="00A23CCB">
        <w:rPr>
          <w:rFonts w:ascii="Open Sans" w:hAnsi="Open Sans"/>
          <w:lang w:val="fr-CA"/>
        </w:rPr>
        <w:t xml:space="preserve">Rutiranje </w:t>
      </w:r>
      <w:r>
        <w:rPr>
          <w:rFonts w:ascii="Open Sans" w:hAnsi="Open Sans"/>
          <w:lang w:val="fr-CA"/>
        </w:rPr>
        <w:t>i</w:t>
      </w:r>
      <w:r w:rsidRPr="00A23CCB">
        <w:rPr>
          <w:rFonts w:ascii="Open Sans" w:hAnsi="Open Sans"/>
          <w:lang w:val="fr-CA"/>
        </w:rPr>
        <w:t xml:space="preserve"> potpuni zastoj su neki od problema u mnogim mrežama kao što su putne mreže, telefonski sistemi ili računarske mreže. Inžinjeri provode značajan dio svog vremena pokušavajući pronaći način da riješe ovakve probleme—</w:t>
      </w:r>
      <w:r>
        <w:rPr>
          <w:rFonts w:ascii="Open Sans" w:hAnsi="Open Sans"/>
          <w:lang w:val="fr-CA"/>
        </w:rPr>
        <w:t>i</w:t>
      </w:r>
      <w:r w:rsidRPr="00A23CCB">
        <w:rPr>
          <w:rFonts w:ascii="Open Sans" w:hAnsi="Open Sans"/>
          <w:lang w:val="fr-CA"/>
        </w:rPr>
        <w:t xml:space="preserve"> kako na kraju osmisliti</w:t>
      </w:r>
      <w:r>
        <w:rPr>
          <w:rFonts w:ascii="Open Sans" w:hAnsi="Open Sans"/>
          <w:lang w:val="fr-CA"/>
        </w:rPr>
        <w:t>i</w:t>
      </w:r>
      <w:r w:rsidRPr="00A23CCB">
        <w:rPr>
          <w:rFonts w:ascii="Open Sans" w:hAnsi="Open Sans"/>
          <w:lang w:val="fr-CA"/>
        </w:rPr>
        <w:t>I planirati mreže tako da su ovi problem</w:t>
      </w:r>
      <w:r>
        <w:rPr>
          <w:rFonts w:ascii="Open Sans" w:hAnsi="Open Sans"/>
          <w:lang w:val="fr-CA"/>
        </w:rPr>
        <w:t>i</w:t>
      </w:r>
      <w:r w:rsidRPr="00A23CCB">
        <w:rPr>
          <w:rFonts w:ascii="Open Sans" w:hAnsi="Open Sans"/>
          <w:lang w:val="fr-CA"/>
        </w:rPr>
        <w:t xml:space="preserve"> lakši za rješavanje. </w:t>
      </w:r>
    </w:p>
    <w:p w:rsidR="00AA55A0" w:rsidRPr="00AA55A0" w:rsidRDefault="00AA55A0" w:rsidP="00AA55A0">
      <w:pPr>
        <w:rPr>
          <w:rFonts w:ascii="Open Sans" w:hAnsi="Open Sans"/>
          <w:lang w:val="fr-CA"/>
        </w:rPr>
      </w:pPr>
      <w:r w:rsidRPr="00DE580E">
        <w:rPr>
          <w:rFonts w:ascii="Open Sans" w:hAnsi="Open Sans"/>
          <w:lang w:val="fr-CA"/>
        </w:rPr>
        <w:t xml:space="preserve">Rutiranje, gužve i potpuni zastoj mogu često biti frustrirajući problemi u različitim mrežema. Razmislite samo o automobilskom saobraćaju kada se nađete u velikoj gužvi. Dogodilo se već nekoliko puta da je saobraćaj na ulicama New York City-ja postao tako zakrčen da je došlo do potpunog zastoja: niko nije mogao pomjeriti svoje auto ni za malo! </w:t>
      </w:r>
      <w:r w:rsidRPr="0042435D">
        <w:rPr>
          <w:rFonts w:ascii="Open Sans" w:hAnsi="Open Sans"/>
          <w:lang w:val="fr-CA"/>
        </w:rPr>
        <w:t xml:space="preserve">Ponekad kada računari “ispadnu” (eng. “down”) iz poslovnih sistema (kao što su banke) problem je u stvari uzrokovan potpunim zastojem u komunikacijama. </w:t>
      </w:r>
      <w:r w:rsidRPr="00AA55A0">
        <w:rPr>
          <w:rFonts w:ascii="Open Sans" w:hAnsi="Open Sans"/>
          <w:lang w:val="fr-CA"/>
        </w:rPr>
        <w:t>Osmišljavanje i planiranje mreža tako da je rutiranje lagano i efikasno i da su gužve minimalne je jedan težak problem koji mora rješavati veliki broj inžinjera različitih struka.</w:t>
      </w:r>
    </w:p>
    <w:p w:rsidR="00AA55A0" w:rsidRPr="007148AC" w:rsidRDefault="00AA55A0" w:rsidP="00AA55A0">
      <w:pPr>
        <w:rPr>
          <w:rFonts w:ascii="Open Sans" w:hAnsi="Open Sans"/>
          <w:lang w:val="fr-CA"/>
        </w:rPr>
      </w:pPr>
      <w:r w:rsidRPr="00AA55A0">
        <w:rPr>
          <w:rFonts w:ascii="Open Sans" w:hAnsi="Open Sans"/>
          <w:lang w:val="fr-CA"/>
        </w:rPr>
        <w:t xml:space="preserve">Ponekad više od jedne osobe želi da ima isti podatak u isto vrijeme. </w:t>
      </w:r>
      <w:r w:rsidRPr="007148AC">
        <w:rPr>
          <w:rFonts w:ascii="Open Sans" w:hAnsi="Open Sans"/>
          <w:lang w:val="fr-CA"/>
        </w:rPr>
        <w:t>Ukoliko se jedan podatak (kao što je bankovni račun jednog klijenta) ažurira onda je važno da je “zaključan” (eng. “lock”) tokom cijelog ažuriranja. Ukoliko nije zaključan neko drugi može uraditi svoje ažuriranje u isto vrijeme pa će na kraju stanje na bankovnom računu biti pogrešno. S druge strane ako se ovo zaključavanje miješa sa zaključavanjem nekog drugog podatka može opet doći do potpunog zastoja u operacijama.</w:t>
      </w:r>
    </w:p>
    <w:p w:rsidR="00CF14BE" w:rsidRPr="007148AC" w:rsidRDefault="00AA55A0" w:rsidP="00AA55A0">
      <w:pPr>
        <w:rPr>
          <w:rFonts w:ascii="Open Sans" w:hAnsi="Open Sans"/>
          <w:lang w:val="fr-CA"/>
        </w:rPr>
        <w:sectPr w:rsidR="00CF14BE" w:rsidRPr="007148AC">
          <w:pgSz w:w="11906" w:h="16838"/>
          <w:pgMar w:top="1418" w:right="1701" w:bottom="1985" w:left="1701" w:header="709" w:footer="1134" w:gutter="0"/>
          <w:cols w:space="708"/>
          <w:docGrid w:linePitch="360"/>
        </w:sectPr>
      </w:pPr>
      <w:r w:rsidRPr="007148AC">
        <w:rPr>
          <w:rFonts w:ascii="Open Sans" w:hAnsi="Open Sans"/>
          <w:lang w:val="fr-CA"/>
        </w:rPr>
        <w:t>Jedan od najinteresantnijih pravaca razvoja računarskih sistema je mogućnost paralelnog računanja gdje stotine ili hiljade (ili čak milioni) PC-procesora zajednički (u jednoj mreži) rade kao jedan veliki računar. Mnogo problema sličnih problemu Igre Narandži se odigravaju i rješavaju neprestano (ali mnogo, mnogo brže!) što na kraju omogućava takvim paralelnim računarima da zaista i rade</w:t>
      </w:r>
      <w:r w:rsidR="00CF14BE" w:rsidRPr="007148AC">
        <w:rPr>
          <w:rFonts w:ascii="Open Sans" w:hAnsi="Open Sans"/>
          <w:lang w:val="fr-CA"/>
        </w:rPr>
        <w:t>.</w:t>
      </w:r>
    </w:p>
    <w:p w:rsidR="004A2DBB" w:rsidRPr="007148AC" w:rsidRDefault="00AA55A0" w:rsidP="00CD4F38">
      <w:pPr>
        <w:pStyle w:val="HiddenfromContents"/>
        <w:ind w:firstLine="0"/>
        <w:rPr>
          <w:rFonts w:ascii="Open Sans" w:hAnsi="Open Sans"/>
          <w:lang w:val="fr-CA"/>
        </w:rPr>
      </w:pPr>
      <w:r w:rsidRPr="007148AC">
        <w:rPr>
          <w:rFonts w:ascii="Open Sans" w:hAnsi="Open Sans"/>
          <w:lang w:val="fr-CA"/>
        </w:rPr>
        <w:lastRenderedPageBreak/>
        <w:t>Aktivnost 11</w:t>
      </w:r>
    </w:p>
    <w:p w:rsidR="004A2DBB" w:rsidRPr="007148AC" w:rsidRDefault="00AA55A0" w:rsidP="004A2DBB">
      <w:pPr>
        <w:pStyle w:val="ActivityName"/>
        <w:ind w:left="720" w:hanging="153"/>
        <w:rPr>
          <w:rFonts w:ascii="Open Sans" w:hAnsi="Open Sans"/>
          <w:i/>
          <w:iCs w:val="0"/>
          <w:lang w:val="fr-CA"/>
        </w:rPr>
      </w:pPr>
      <w:bookmarkStart w:id="53" w:name="_Toc280342983"/>
      <w:r w:rsidRPr="007148AC">
        <w:rPr>
          <w:rFonts w:ascii="Open Sans" w:hAnsi="Open Sans"/>
          <w:lang w:val="fr-CA"/>
        </w:rPr>
        <w:t>Kamene Plo</w:t>
      </w:r>
      <w:r>
        <w:rPr>
          <w:rFonts w:ascii="Open Sans" w:hAnsi="Open Sans"/>
          <w:lang w:val="bs-Latn-BA"/>
        </w:rPr>
        <w:t>čice</w:t>
      </w:r>
      <w:r w:rsidRPr="007148AC">
        <w:rPr>
          <w:rFonts w:ascii="Open Sans" w:hAnsi="Open Sans"/>
          <w:lang w:val="fr-CA"/>
        </w:rPr>
        <w:t>—Protokoli Mrežne Kom</w:t>
      </w:r>
      <w:bookmarkEnd w:id="53"/>
      <w:r w:rsidRPr="007148AC">
        <w:rPr>
          <w:rFonts w:ascii="Open Sans" w:hAnsi="Open Sans"/>
          <w:i/>
          <w:iCs w:val="0"/>
          <w:lang w:val="fr-CA"/>
        </w:rPr>
        <w:t>unikacije</w:t>
      </w:r>
    </w:p>
    <w:p w:rsidR="004A2DBB" w:rsidRDefault="00ED2746" w:rsidP="00ED2746">
      <w:pPr>
        <w:jc w:val="center"/>
        <w:rPr>
          <w:rFonts w:ascii="Open Sans" w:hAnsi="Open Sans" w:cs="Arial"/>
          <w:b/>
          <w:bCs/>
          <w:iCs/>
          <w:szCs w:val="22"/>
        </w:rPr>
      </w:pPr>
      <w:r>
        <w:rPr>
          <w:rFonts w:ascii="Open Sans" w:hAnsi="Open Sans" w:cs="Arial"/>
          <w:b/>
          <w:bCs/>
          <w:iCs/>
          <w:noProof/>
          <w:szCs w:val="22"/>
          <w:lang w:val="en-US"/>
        </w:rPr>
        <w:drawing>
          <wp:inline distT="0" distB="0" distL="0" distR="0" wp14:anchorId="56F81988" wp14:editId="7E59B3F9">
            <wp:extent cx="2167890" cy="2167890"/>
            <wp:effectExtent l="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7890" cy="2167890"/>
                    </a:xfrm>
                    <a:prstGeom prst="rect">
                      <a:avLst/>
                    </a:prstGeom>
                    <a:noFill/>
                    <a:ln>
                      <a:noFill/>
                    </a:ln>
                  </pic:spPr>
                </pic:pic>
              </a:graphicData>
            </a:graphic>
          </wp:inline>
        </w:drawing>
      </w:r>
    </w:p>
    <w:p w:rsidR="00AA55A0" w:rsidRDefault="00AA55A0" w:rsidP="004A2DBB">
      <w:pPr>
        <w:rPr>
          <w:rFonts w:ascii="Open Sans" w:hAnsi="Open Sans" w:cs="Arial"/>
          <w:bCs/>
          <w:iCs/>
          <w:szCs w:val="22"/>
        </w:rPr>
      </w:pPr>
      <w:r>
        <w:rPr>
          <w:rFonts w:ascii="Open Sans" w:hAnsi="Open Sans" w:cs="Arial"/>
          <w:b/>
          <w:bCs/>
          <w:iCs/>
          <w:szCs w:val="22"/>
        </w:rPr>
        <w:t>Sažetak</w:t>
      </w:r>
      <w:r>
        <w:rPr>
          <w:rFonts w:ascii="Open Sans" w:hAnsi="Open Sans" w:cs="Arial"/>
          <w:bCs/>
          <w:iCs/>
          <w:szCs w:val="22"/>
        </w:rPr>
        <w:t xml:space="preserve"> </w:t>
      </w:r>
    </w:p>
    <w:p w:rsidR="004A2DBB" w:rsidRPr="00AA55A0" w:rsidRDefault="00AA55A0" w:rsidP="004A2DBB">
      <w:pPr>
        <w:rPr>
          <w:rFonts w:ascii="Open Sans" w:hAnsi="Open Sans" w:cs="Arial"/>
          <w:bCs/>
          <w:iCs/>
          <w:szCs w:val="22"/>
          <w:lang w:val="fr-CA"/>
        </w:rPr>
      </w:pPr>
      <w:r>
        <w:rPr>
          <w:rFonts w:ascii="Open Sans" w:hAnsi="Open Sans" w:cs="Arial"/>
          <w:bCs/>
          <w:iCs/>
          <w:szCs w:val="22"/>
        </w:rPr>
        <w:t xml:space="preserve">Računari razgovaraju između sebe preko Interneta šaljući poruke. S druge strane, Internet nije uvijek pouzdan I ponekada se poruke jednostavno izgube. Postoje zbog toga dijelovi informacije koje dodajemo našim porukama kako bi bili sigurni da su poslani. </w:t>
      </w:r>
      <w:r w:rsidRPr="00AA55A0">
        <w:rPr>
          <w:rFonts w:ascii="Open Sans" w:hAnsi="Open Sans" w:cs="Arial"/>
          <w:bCs/>
          <w:iCs/>
          <w:szCs w:val="22"/>
          <w:lang w:val="fr-CA"/>
        </w:rPr>
        <w:t>Ovi dijelovi informacije čine dio jednog protokola</w:t>
      </w:r>
      <w:r w:rsidR="004A2DBB" w:rsidRPr="00AA55A0">
        <w:rPr>
          <w:rFonts w:ascii="Open Sans" w:hAnsi="Open Sans" w:cs="Arial"/>
          <w:bCs/>
          <w:iCs/>
          <w:szCs w:val="22"/>
          <w:lang w:val="fr-CA"/>
        </w:rPr>
        <w:t>.</w:t>
      </w:r>
    </w:p>
    <w:p w:rsidR="00AA55A0" w:rsidRPr="008D2542" w:rsidRDefault="00AA55A0" w:rsidP="00AA55A0">
      <w:pPr>
        <w:pStyle w:val="Heading6"/>
        <w:rPr>
          <w:rFonts w:ascii="Open Sans" w:hAnsi="Open Sans"/>
          <w:lang w:val="fr-CA"/>
        </w:rPr>
      </w:pPr>
      <w:r w:rsidRPr="008D2542">
        <w:rPr>
          <w:rFonts w:ascii="Open Sans" w:hAnsi="Open Sans"/>
          <w:lang w:val="fr-CA"/>
        </w:rPr>
        <w:t>Veze sa curriculum-om</w:t>
      </w:r>
    </w:p>
    <w:p w:rsidR="00AA55A0" w:rsidRDefault="00AA55A0" w:rsidP="00CB0BBD">
      <w:pPr>
        <w:pStyle w:val="Bulleted"/>
        <w:numPr>
          <w:ilvl w:val="0"/>
          <w:numId w:val="54"/>
        </w:numPr>
        <w:rPr>
          <w:rFonts w:ascii="Open Sans" w:hAnsi="Open Sans"/>
        </w:rPr>
      </w:pPr>
      <w:r>
        <w:rPr>
          <w:rFonts w:ascii="Open Sans" w:hAnsi="Open Sans"/>
        </w:rPr>
        <w:t>Matematika: Razvoj logike i razmišljanja</w:t>
      </w:r>
    </w:p>
    <w:p w:rsidR="00AA55A0" w:rsidRDefault="00AA55A0" w:rsidP="00CB0BBD">
      <w:pPr>
        <w:pStyle w:val="ListParagraph"/>
        <w:numPr>
          <w:ilvl w:val="0"/>
          <w:numId w:val="70"/>
        </w:numPr>
        <w:rPr>
          <w:rFonts w:ascii="Open Sans" w:hAnsi="Open Sans" w:cs="Arial"/>
          <w:b/>
          <w:bCs/>
          <w:iCs/>
          <w:szCs w:val="22"/>
        </w:rPr>
      </w:pPr>
      <w:r>
        <w:rPr>
          <w:rFonts w:ascii="Open Sans" w:hAnsi="Open Sans"/>
        </w:rPr>
        <w:t>Maternji jezik: Komunikacija, uzajamno slušanje</w:t>
      </w:r>
    </w:p>
    <w:p w:rsidR="00AA55A0" w:rsidRDefault="00AA55A0" w:rsidP="00AA55A0">
      <w:pPr>
        <w:pStyle w:val="Heading6"/>
        <w:rPr>
          <w:rFonts w:ascii="Open Sans" w:hAnsi="Open Sans"/>
        </w:rPr>
      </w:pPr>
      <w:r>
        <w:rPr>
          <w:rFonts w:ascii="Open Sans" w:hAnsi="Open Sans"/>
        </w:rPr>
        <w:t>Vještine</w:t>
      </w:r>
    </w:p>
    <w:p w:rsidR="00AA55A0" w:rsidRDefault="00AA55A0" w:rsidP="00CB0BBD">
      <w:pPr>
        <w:pStyle w:val="Bulleted"/>
        <w:numPr>
          <w:ilvl w:val="0"/>
          <w:numId w:val="54"/>
        </w:numPr>
        <w:rPr>
          <w:rFonts w:ascii="Open Sans" w:hAnsi="Open Sans"/>
        </w:rPr>
      </w:pPr>
      <w:r>
        <w:rPr>
          <w:rFonts w:ascii="Open Sans" w:hAnsi="Open Sans"/>
        </w:rPr>
        <w:t>Zajedničko rješavanja problema</w:t>
      </w:r>
    </w:p>
    <w:p w:rsidR="00AA55A0" w:rsidRDefault="00AA55A0" w:rsidP="00CB0BBD">
      <w:pPr>
        <w:pStyle w:val="Bulleted"/>
        <w:numPr>
          <w:ilvl w:val="0"/>
          <w:numId w:val="54"/>
        </w:numPr>
        <w:rPr>
          <w:rFonts w:ascii="Open Sans" w:hAnsi="Open Sans"/>
        </w:rPr>
      </w:pPr>
      <w:r>
        <w:rPr>
          <w:rFonts w:ascii="Open Sans" w:hAnsi="Open Sans"/>
        </w:rPr>
        <w:t>Logičko razmišljanje</w:t>
      </w:r>
    </w:p>
    <w:p w:rsidR="00AA55A0" w:rsidRDefault="00AA55A0" w:rsidP="00AA55A0">
      <w:pPr>
        <w:pStyle w:val="Heading6"/>
      </w:pPr>
      <w:r>
        <w:rPr>
          <w:rFonts w:ascii="Open Sans" w:hAnsi="Open Sans"/>
        </w:rPr>
        <w:t>Dobna/starosna grupa</w:t>
      </w:r>
    </w:p>
    <w:p w:rsidR="00AA55A0" w:rsidRDefault="00AA55A0" w:rsidP="00CB0BBD">
      <w:pPr>
        <w:pStyle w:val="Bulleted"/>
        <w:numPr>
          <w:ilvl w:val="0"/>
          <w:numId w:val="54"/>
        </w:numPr>
      </w:pPr>
      <w:r>
        <w:rPr>
          <w:rFonts w:ascii="Open Sans" w:hAnsi="Open Sans"/>
        </w:rPr>
        <w:t>9 godina i više</w:t>
      </w:r>
    </w:p>
    <w:p w:rsidR="00AA55A0" w:rsidRPr="008162F1" w:rsidRDefault="00AA55A0" w:rsidP="00AA55A0">
      <w:pPr>
        <w:pStyle w:val="Heading6"/>
      </w:pPr>
      <w:r>
        <w:rPr>
          <w:rFonts w:ascii="Open Sans" w:hAnsi="Open Sans"/>
        </w:rPr>
        <w:t>Materijal</w:t>
      </w:r>
    </w:p>
    <w:p w:rsidR="00AA55A0" w:rsidRDefault="00AA55A0" w:rsidP="00AA55A0">
      <w:pPr>
        <w:pStyle w:val="BodyTextIndent"/>
        <w:spacing w:after="0"/>
        <w:rPr>
          <w:rFonts w:ascii="Open Sans" w:hAnsi="Open Sans"/>
        </w:rPr>
      </w:pPr>
      <w:r>
        <w:rPr>
          <w:rFonts w:ascii="Open Sans" w:hAnsi="Open Sans"/>
        </w:rPr>
        <w:t>Svaki učenik će trebati sljedeće:</w:t>
      </w:r>
    </w:p>
    <w:p w:rsidR="00AA55A0" w:rsidRDefault="00AA55A0" w:rsidP="00CB0BBD">
      <w:pPr>
        <w:pStyle w:val="Bulleted"/>
        <w:numPr>
          <w:ilvl w:val="0"/>
          <w:numId w:val="54"/>
        </w:numPr>
        <w:rPr>
          <w:rFonts w:ascii="Open Sans" w:hAnsi="Open Sans"/>
        </w:rPr>
      </w:pPr>
      <w:r>
        <w:rPr>
          <w:rFonts w:ascii="Open Sans" w:hAnsi="Open Sans"/>
        </w:rPr>
        <w:t>Mnogo praznih “Pločica”</w:t>
      </w:r>
    </w:p>
    <w:p w:rsidR="00AA55A0" w:rsidRDefault="00AA55A0" w:rsidP="00AA55A0">
      <w:pPr>
        <w:pStyle w:val="Bulleted"/>
        <w:numPr>
          <w:ilvl w:val="0"/>
          <w:numId w:val="0"/>
        </w:numPr>
        <w:ind w:left="539" w:firstLine="28"/>
        <w:rPr>
          <w:rFonts w:ascii="Open Sans" w:hAnsi="Open Sans"/>
        </w:rPr>
      </w:pPr>
      <w:r>
        <w:rPr>
          <w:rFonts w:ascii="Open Sans" w:hAnsi="Open Sans"/>
        </w:rPr>
        <w:t>Svaki kurir će trebati</w:t>
      </w:r>
    </w:p>
    <w:p w:rsidR="00AA55A0" w:rsidRDefault="00AA55A0" w:rsidP="00CB0BBD">
      <w:pPr>
        <w:pStyle w:val="Bulleted"/>
        <w:numPr>
          <w:ilvl w:val="0"/>
          <w:numId w:val="70"/>
        </w:numPr>
        <w:rPr>
          <w:rFonts w:ascii="Open Sans" w:hAnsi="Open Sans"/>
        </w:rPr>
      </w:pPr>
      <w:r>
        <w:rPr>
          <w:rFonts w:ascii="Open Sans" w:hAnsi="Open Sans"/>
        </w:rPr>
        <w:t>Jedan komplet karata za akciju na porukama</w:t>
      </w:r>
    </w:p>
    <w:p w:rsidR="00AA55A0" w:rsidRDefault="00AA55A0" w:rsidP="00AA55A0">
      <w:pPr>
        <w:pStyle w:val="Bulleted"/>
        <w:rPr>
          <w:rFonts w:ascii="Open Sans" w:hAnsi="Open Sans"/>
        </w:rPr>
      </w:pPr>
      <w:r>
        <w:rPr>
          <w:rFonts w:ascii="Open Sans" w:hAnsi="Open Sans"/>
        </w:rPr>
        <w:t>Nastavnik će trebati:</w:t>
      </w:r>
    </w:p>
    <w:p w:rsidR="004A2DBB" w:rsidRDefault="00AA55A0" w:rsidP="00CB0BBD">
      <w:pPr>
        <w:pStyle w:val="Bulleted"/>
        <w:numPr>
          <w:ilvl w:val="0"/>
          <w:numId w:val="33"/>
        </w:numPr>
        <w:rPr>
          <w:rFonts w:ascii="Open Sans" w:hAnsi="Open Sans"/>
        </w:rPr>
      </w:pPr>
      <w:r>
        <w:rPr>
          <w:rFonts w:ascii="Open Sans" w:hAnsi="Open Sans"/>
        </w:rPr>
        <w:t>Štopericu</w:t>
      </w:r>
    </w:p>
    <w:p w:rsidR="004A2DBB" w:rsidRDefault="004A2DBB" w:rsidP="004A2DBB">
      <w:pPr>
        <w:pStyle w:val="Bulleted"/>
        <w:numPr>
          <w:ilvl w:val="0"/>
          <w:numId w:val="0"/>
        </w:numPr>
        <w:ind w:left="924" w:hanging="385"/>
        <w:rPr>
          <w:rFonts w:ascii="Open Sans" w:hAnsi="Open Sans"/>
        </w:rPr>
      </w:pPr>
    </w:p>
    <w:p w:rsidR="004A2DBB" w:rsidRDefault="004A2DBB" w:rsidP="004A2DBB">
      <w:pPr>
        <w:pStyle w:val="Bulleted"/>
        <w:numPr>
          <w:ilvl w:val="0"/>
          <w:numId w:val="0"/>
        </w:numPr>
        <w:ind w:left="924" w:hanging="385"/>
        <w:rPr>
          <w:rFonts w:ascii="Open Sans" w:hAnsi="Open Sans"/>
        </w:rPr>
      </w:pPr>
    </w:p>
    <w:p w:rsidR="004A2DBB" w:rsidRDefault="004A2DBB" w:rsidP="004A2DBB">
      <w:pPr>
        <w:pStyle w:val="Bulleted"/>
        <w:numPr>
          <w:ilvl w:val="0"/>
          <w:numId w:val="0"/>
        </w:numPr>
        <w:ind w:left="924" w:hanging="385"/>
        <w:rPr>
          <w:rFonts w:ascii="Open Sans" w:hAnsi="Open Sans"/>
        </w:rPr>
      </w:pPr>
    </w:p>
    <w:p w:rsidR="004A2DBB" w:rsidRPr="00673612" w:rsidRDefault="00AA55A0" w:rsidP="004A2DBB">
      <w:pPr>
        <w:pStyle w:val="HiddenfromContents"/>
        <w:rPr>
          <w:rFonts w:ascii="Open Sans" w:hAnsi="Open Sans"/>
        </w:rPr>
      </w:pPr>
      <w:r>
        <w:rPr>
          <w:rFonts w:ascii="Open Sans" w:hAnsi="Open Sans"/>
        </w:rPr>
        <w:lastRenderedPageBreak/>
        <w:t>Kamene Pločice</w:t>
      </w:r>
    </w:p>
    <w:p w:rsidR="00AA55A0" w:rsidRPr="00673612" w:rsidRDefault="00AA55A0" w:rsidP="00AA55A0">
      <w:pPr>
        <w:pStyle w:val="Heading6"/>
        <w:rPr>
          <w:rFonts w:ascii="Open Sans" w:hAnsi="Open Sans"/>
        </w:rPr>
      </w:pPr>
      <w:r>
        <w:rPr>
          <w:rFonts w:ascii="Open Sans" w:hAnsi="Open Sans"/>
        </w:rPr>
        <w:t>Uvod</w:t>
      </w:r>
    </w:p>
    <w:p w:rsidR="004A2DBB" w:rsidRPr="001D2340" w:rsidRDefault="00AA55A0" w:rsidP="00AA55A0">
      <w:pPr>
        <w:rPr>
          <w:rFonts w:ascii="Open Sans" w:hAnsi="Open Sans" w:cs="Arial"/>
          <w:bCs/>
          <w:iCs/>
          <w:szCs w:val="22"/>
        </w:rPr>
      </w:pPr>
      <w:r>
        <w:rPr>
          <w:rFonts w:ascii="Open Sans" w:hAnsi="Open Sans" w:cs="Arial"/>
          <w:bCs/>
          <w:iCs/>
          <w:szCs w:val="22"/>
        </w:rPr>
        <w:t xml:space="preserve">U ovoj aktivnosti učenici će razmatrati kako se uspješno realizuju različite metode komunikacije. Posmatrajući i primjenjujući zadana pravila i procedure učenici se uvode u pojam komunikacijskih protokola. Radeći kroz scenarije igra-ulogu učenici testiraju kako njima zadan protokol funkcioniše u jednom nepouzdanom okruženju, sličnom onom koje nalazimo u paketnom prospajanju na samom Internetu, ili preciznije rečeno na </w:t>
      </w:r>
      <w:r w:rsidRPr="001D2340">
        <w:rPr>
          <w:rFonts w:ascii="Open Sans" w:hAnsi="Open Sans" w:cs="Arial"/>
          <w:bCs/>
          <w:iCs/>
          <w:szCs w:val="22"/>
        </w:rPr>
        <w:t>TCP/ IP</w:t>
      </w:r>
      <w:r w:rsidR="004A2DBB" w:rsidRPr="001D2340">
        <w:rPr>
          <w:rFonts w:ascii="Open Sans" w:hAnsi="Open Sans" w:cs="Arial"/>
          <w:bCs/>
          <w:iCs/>
          <w:szCs w:val="22"/>
        </w:rPr>
        <w:t xml:space="preserve">. </w:t>
      </w:r>
    </w:p>
    <w:p w:rsidR="00AA55A0" w:rsidRPr="004A2DBB" w:rsidRDefault="00AA55A0" w:rsidP="00AA55A0">
      <w:pPr>
        <w:pStyle w:val="Heading6"/>
        <w:rPr>
          <w:rFonts w:ascii="Times" w:hAnsi="Times"/>
          <w:sz w:val="20"/>
          <w:szCs w:val="20"/>
          <w:lang w:val="en-AU"/>
        </w:rPr>
      </w:pPr>
      <w:r>
        <w:rPr>
          <w:lang w:val="en-AU"/>
        </w:rPr>
        <w:t>Priprema</w:t>
      </w:r>
      <w:r w:rsidRPr="004A2DBB">
        <w:rPr>
          <w:lang w:val="en-AU"/>
        </w:rPr>
        <w:t xml:space="preserve"> (30 minut</w:t>
      </w:r>
      <w:r>
        <w:rPr>
          <w:lang w:val="en-AU"/>
        </w:rPr>
        <w:t>a</w:t>
      </w:r>
      <w:r w:rsidRPr="004A2DBB">
        <w:rPr>
          <w:lang w:val="en-AU"/>
        </w:rPr>
        <w:t>)</w:t>
      </w:r>
    </w:p>
    <w:p w:rsidR="00AA55A0" w:rsidRPr="001179D0" w:rsidRDefault="00AA55A0" w:rsidP="00CB0BBD">
      <w:pPr>
        <w:numPr>
          <w:ilvl w:val="0"/>
          <w:numId w:val="34"/>
        </w:numPr>
        <w:spacing w:after="0"/>
        <w:textAlignment w:val="baseline"/>
        <w:rPr>
          <w:rFonts w:ascii="Open Sans" w:hAnsi="Open Sans"/>
          <w:color w:val="000000"/>
          <w:szCs w:val="22"/>
          <w:lang w:val="en-AU"/>
        </w:rPr>
      </w:pPr>
      <w:r w:rsidRPr="009D74C2">
        <w:rPr>
          <w:rFonts w:ascii="Open Sans" w:hAnsi="Open Sans"/>
          <w:color w:val="000000"/>
          <w:szCs w:val="22"/>
          <w:lang w:val="fr-CA"/>
        </w:rPr>
        <w:t xml:space="preserve">Prije svega pripremite sve karte. Trebate odštampati Karte Akcije (koje su ovdje dolje) I trebate ih isjeći. </w:t>
      </w:r>
      <w:r w:rsidRPr="009D74C2">
        <w:rPr>
          <w:rFonts w:ascii="Open Sans" w:hAnsi="Open Sans"/>
          <w:color w:val="000000"/>
          <w:szCs w:val="22"/>
          <w:lang w:val="en-US"/>
        </w:rPr>
        <w:t>Ove karte su osnova cijele ig</w:t>
      </w:r>
      <w:r>
        <w:rPr>
          <w:rFonts w:ascii="Open Sans" w:hAnsi="Open Sans"/>
          <w:color w:val="000000"/>
          <w:szCs w:val="22"/>
          <w:lang w:val="en-US"/>
        </w:rPr>
        <w:t>re.</w:t>
      </w:r>
    </w:p>
    <w:p w:rsidR="00AA55A0" w:rsidRPr="001179D0" w:rsidRDefault="00AA55A0" w:rsidP="00CB0BBD">
      <w:pPr>
        <w:numPr>
          <w:ilvl w:val="0"/>
          <w:numId w:val="34"/>
        </w:numPr>
        <w:spacing w:after="0"/>
        <w:textAlignment w:val="baseline"/>
        <w:rPr>
          <w:rFonts w:ascii="Open Sans" w:hAnsi="Open Sans"/>
          <w:color w:val="000000"/>
          <w:szCs w:val="22"/>
          <w:lang w:val="en-AU"/>
        </w:rPr>
      </w:pPr>
      <w:r>
        <w:rPr>
          <w:rFonts w:ascii="Open Sans" w:hAnsi="Open Sans"/>
          <w:color w:val="000000"/>
          <w:szCs w:val="22"/>
          <w:lang w:val="en-AU"/>
        </w:rPr>
        <w:t xml:space="preserve">Nakon toga odlučite o nekoliko poruka koje će učenici slati tokom igre. Ovdje je važno da te poruke </w:t>
      </w:r>
      <w:r w:rsidRPr="009D74C2">
        <w:rPr>
          <w:rFonts w:ascii="Open Sans" w:hAnsi="Open Sans"/>
          <w:i/>
          <w:color w:val="000000"/>
          <w:szCs w:val="22"/>
          <w:lang w:val="en-AU"/>
        </w:rPr>
        <w:t>nisu smislene</w:t>
      </w:r>
      <w:r>
        <w:rPr>
          <w:rFonts w:ascii="Open Sans" w:hAnsi="Open Sans"/>
          <w:color w:val="000000"/>
          <w:szCs w:val="22"/>
          <w:lang w:val="en-AU"/>
        </w:rPr>
        <w:t xml:space="preserve"> govorne rečenice ili bilo šta čiju strukturu ili smisao sami učenici mogu prepoznati. Nešto kao </w:t>
      </w:r>
      <w:r w:rsidRPr="001179D0">
        <w:rPr>
          <w:rFonts w:ascii="Open Sans" w:hAnsi="Open Sans"/>
          <w:color w:val="000000"/>
          <w:szCs w:val="22"/>
          <w:lang w:val="en-AU"/>
        </w:rPr>
        <w:t xml:space="preserve">“1LHC255HD(RLLS” </w:t>
      </w:r>
      <w:r>
        <w:rPr>
          <w:rFonts w:ascii="Open Sans" w:hAnsi="Open Sans"/>
          <w:color w:val="000000"/>
          <w:szCs w:val="22"/>
          <w:lang w:val="en-AU"/>
        </w:rPr>
        <w:t>bi bila jedna pogodna poruka za igru ili možda neki telefonski broj</w:t>
      </w:r>
      <w:r w:rsidRPr="001179D0">
        <w:rPr>
          <w:rFonts w:ascii="Open Sans" w:hAnsi="Open Sans"/>
          <w:color w:val="000000"/>
          <w:szCs w:val="22"/>
          <w:lang w:val="en-AU"/>
        </w:rPr>
        <w:t xml:space="preserve">. </w:t>
      </w:r>
    </w:p>
    <w:p w:rsidR="00AA55A0" w:rsidRPr="001179D0" w:rsidRDefault="00AA55A0" w:rsidP="00CB0BBD">
      <w:pPr>
        <w:numPr>
          <w:ilvl w:val="0"/>
          <w:numId w:val="34"/>
        </w:numPr>
        <w:spacing w:after="0"/>
        <w:textAlignment w:val="baseline"/>
        <w:rPr>
          <w:rFonts w:ascii="Open Sans" w:hAnsi="Open Sans"/>
          <w:color w:val="000000"/>
          <w:szCs w:val="22"/>
          <w:lang w:val="en-AU"/>
        </w:rPr>
      </w:pPr>
      <w:r>
        <w:rPr>
          <w:rFonts w:ascii="Open Sans" w:hAnsi="Open Sans"/>
          <w:color w:val="000000"/>
          <w:szCs w:val="22"/>
          <w:lang w:val="en-AU"/>
        </w:rPr>
        <w:t>Odštampajte sada kopije “pločica”</w:t>
      </w:r>
      <w:r w:rsidRPr="001179D0">
        <w:rPr>
          <w:rFonts w:ascii="Open Sans" w:hAnsi="Open Sans"/>
          <w:color w:val="000000"/>
          <w:szCs w:val="22"/>
          <w:lang w:val="en-AU"/>
        </w:rPr>
        <w:t xml:space="preserve">. </w:t>
      </w:r>
      <w:r>
        <w:rPr>
          <w:rFonts w:ascii="Open Sans" w:hAnsi="Open Sans"/>
          <w:color w:val="000000"/>
          <w:szCs w:val="22"/>
          <w:lang w:val="en-AU"/>
        </w:rPr>
        <w:t xml:space="preserve">Na svakoj pločici ima mjesta za šest slova ili cifara tako da nije moguće staviti cijelu poruku na samo jednu pločicu. Potrebno vam je otprilike 30 pločica po jednom učeniku u zavisnosti od toga koliko dugo želite da igrate igru. </w:t>
      </w:r>
    </w:p>
    <w:p w:rsidR="00AA55A0" w:rsidRPr="001179D0" w:rsidRDefault="00AA55A0" w:rsidP="00AA55A0">
      <w:pPr>
        <w:spacing w:after="0"/>
        <w:ind w:left="0"/>
        <w:rPr>
          <w:rFonts w:ascii="Open Sans" w:hAnsi="Open Sans"/>
          <w:szCs w:val="22"/>
          <w:lang w:val="en-AU"/>
        </w:rPr>
      </w:pPr>
    </w:p>
    <w:p w:rsidR="004A2DBB" w:rsidRPr="001179D0" w:rsidRDefault="00AA55A0" w:rsidP="00AA55A0">
      <w:pPr>
        <w:rPr>
          <w:rFonts w:ascii="Open Sans" w:hAnsi="Open Sans"/>
          <w:szCs w:val="22"/>
          <w:lang w:val="en-AU"/>
        </w:rPr>
      </w:pPr>
      <w:r>
        <w:rPr>
          <w:rFonts w:ascii="Open Sans" w:hAnsi="Open Sans"/>
          <w:szCs w:val="22"/>
          <w:lang w:val="en-AU"/>
        </w:rPr>
        <w:t>Primjedba</w:t>
      </w:r>
      <w:r w:rsidRPr="001179D0">
        <w:rPr>
          <w:rFonts w:ascii="Open Sans" w:hAnsi="Open Sans"/>
          <w:szCs w:val="22"/>
          <w:lang w:val="en-AU"/>
        </w:rPr>
        <w:t xml:space="preserve">: </w:t>
      </w:r>
      <w:r>
        <w:rPr>
          <w:rFonts w:ascii="Open Sans" w:hAnsi="Open Sans"/>
          <w:szCs w:val="22"/>
          <w:lang w:val="en-AU"/>
        </w:rPr>
        <w:t>Postoje tri različita tipa Karata Akcije</w:t>
      </w:r>
      <w:r w:rsidRPr="001179D0">
        <w:rPr>
          <w:rFonts w:ascii="Open Sans" w:hAnsi="Open Sans"/>
          <w:szCs w:val="22"/>
          <w:lang w:val="en-AU"/>
        </w:rPr>
        <w:t xml:space="preserve">; </w:t>
      </w:r>
      <w:r>
        <w:rPr>
          <w:rFonts w:ascii="Open Sans" w:hAnsi="Open Sans"/>
          <w:szCs w:val="22"/>
          <w:lang w:val="en-AU"/>
        </w:rPr>
        <w:t>zastoj, nije isporučeno, isporučeno</w:t>
      </w:r>
      <w:r w:rsidRPr="001179D0">
        <w:rPr>
          <w:rFonts w:ascii="Open Sans" w:hAnsi="Open Sans"/>
          <w:szCs w:val="22"/>
          <w:lang w:val="en-AU"/>
        </w:rPr>
        <w:t xml:space="preserve">. </w:t>
      </w:r>
      <w:r>
        <w:rPr>
          <w:rFonts w:ascii="Open Sans" w:hAnsi="Open Sans"/>
          <w:szCs w:val="22"/>
          <w:lang w:val="en-AU"/>
        </w:rPr>
        <w:t xml:space="preserve">Određivanje odnosa među tipovima Karata Akcije će predstavljati kvalitet vašeg kurira. Više karata </w:t>
      </w:r>
      <w:r w:rsidRPr="001179D0">
        <w:rPr>
          <w:rFonts w:ascii="Open Sans" w:hAnsi="Open Sans"/>
          <w:szCs w:val="22"/>
          <w:lang w:val="en-AU"/>
        </w:rPr>
        <w:t>"</w:t>
      </w:r>
      <w:r>
        <w:rPr>
          <w:rFonts w:ascii="Open Sans" w:hAnsi="Open Sans"/>
          <w:szCs w:val="22"/>
          <w:lang w:val="en-AU"/>
        </w:rPr>
        <w:t>isporučeno</w:t>
      </w:r>
      <w:r w:rsidRPr="001179D0">
        <w:rPr>
          <w:rFonts w:ascii="Open Sans" w:hAnsi="Open Sans"/>
          <w:szCs w:val="22"/>
          <w:lang w:val="en-AU"/>
        </w:rPr>
        <w:t xml:space="preserve">" </w:t>
      </w:r>
      <w:r>
        <w:rPr>
          <w:rFonts w:ascii="Open Sans" w:hAnsi="Open Sans"/>
          <w:szCs w:val="22"/>
          <w:lang w:val="en-AU"/>
        </w:rPr>
        <w:t xml:space="preserve">znači da je kurir pouzdaniji. Više karata </w:t>
      </w:r>
      <w:r w:rsidRPr="001179D0">
        <w:rPr>
          <w:rFonts w:ascii="Open Sans" w:hAnsi="Open Sans"/>
          <w:szCs w:val="22"/>
          <w:lang w:val="en-AU"/>
        </w:rPr>
        <w:t>"</w:t>
      </w:r>
      <w:r>
        <w:rPr>
          <w:rFonts w:ascii="Open Sans" w:hAnsi="Open Sans"/>
          <w:szCs w:val="22"/>
          <w:lang w:val="en-AU"/>
        </w:rPr>
        <w:t>zastoj</w:t>
      </w:r>
      <w:r w:rsidRPr="001179D0">
        <w:rPr>
          <w:rFonts w:ascii="Open Sans" w:hAnsi="Open Sans"/>
          <w:szCs w:val="22"/>
          <w:lang w:val="en-AU"/>
        </w:rPr>
        <w:t xml:space="preserve">" </w:t>
      </w:r>
      <w:r>
        <w:rPr>
          <w:rFonts w:ascii="Open Sans" w:hAnsi="Open Sans"/>
          <w:szCs w:val="22"/>
          <w:lang w:val="en-AU"/>
        </w:rPr>
        <w:t>i</w:t>
      </w:r>
      <w:r w:rsidRPr="001179D0">
        <w:rPr>
          <w:rFonts w:ascii="Open Sans" w:hAnsi="Open Sans"/>
          <w:szCs w:val="22"/>
          <w:lang w:val="en-AU"/>
        </w:rPr>
        <w:t xml:space="preserve"> "</w:t>
      </w:r>
      <w:r>
        <w:rPr>
          <w:rFonts w:ascii="Open Sans" w:hAnsi="Open Sans"/>
          <w:szCs w:val="22"/>
          <w:lang w:val="en-AU"/>
        </w:rPr>
        <w:t>nije isporučeno” označava manje pouzdanu mrežu</w:t>
      </w:r>
      <w:r w:rsidRPr="001179D0">
        <w:rPr>
          <w:rFonts w:ascii="Open Sans" w:hAnsi="Open Sans"/>
          <w:szCs w:val="22"/>
          <w:lang w:val="en-AU"/>
        </w:rPr>
        <w:t xml:space="preserve">. </w:t>
      </w:r>
      <w:r>
        <w:rPr>
          <w:rFonts w:ascii="Open Sans" w:hAnsi="Open Sans"/>
          <w:szCs w:val="22"/>
          <w:lang w:val="en-AU"/>
        </w:rPr>
        <w:t>Ove karte imaju svoje analogne podatke u jednoj računarskoj mreži</w:t>
      </w:r>
      <w:r w:rsidRPr="001179D0">
        <w:rPr>
          <w:rFonts w:ascii="Open Sans" w:hAnsi="Open Sans"/>
          <w:szCs w:val="22"/>
          <w:lang w:val="en-AU"/>
        </w:rPr>
        <w:t>/</w:t>
      </w:r>
      <w:r>
        <w:rPr>
          <w:rFonts w:ascii="Open Sans" w:hAnsi="Open Sans"/>
          <w:szCs w:val="22"/>
          <w:lang w:val="en-AU"/>
        </w:rPr>
        <w:t>komunikacijskom kanalu</w:t>
      </w:r>
      <w:r w:rsidR="004A2DBB" w:rsidRPr="001179D0">
        <w:rPr>
          <w:rFonts w:ascii="Open Sans" w:hAnsi="Open Sans"/>
          <w:szCs w:val="22"/>
          <w:lang w:val="en-AU"/>
        </w:rPr>
        <w:t xml:space="preserve">. </w:t>
      </w:r>
    </w:p>
    <w:p w:rsidR="00AA55A0" w:rsidRPr="004A2DBB" w:rsidRDefault="00AA55A0" w:rsidP="00AA55A0">
      <w:pPr>
        <w:spacing w:after="0"/>
        <w:ind w:left="0" w:firstLine="360"/>
        <w:rPr>
          <w:rFonts w:ascii="Times" w:hAnsi="Times"/>
          <w:sz w:val="20"/>
          <w:szCs w:val="20"/>
          <w:lang w:val="en-AU"/>
        </w:rPr>
      </w:pPr>
      <w:r>
        <w:rPr>
          <w:rFonts w:ascii="Open Sans" w:hAnsi="Open Sans"/>
          <w:b/>
          <w:bCs/>
          <w:color w:val="000000"/>
          <w:sz w:val="23"/>
          <w:szCs w:val="23"/>
          <w:lang w:val="en-AU"/>
        </w:rPr>
        <w:t xml:space="preserve">Igranje igre </w:t>
      </w:r>
      <w:r w:rsidRPr="004A2DBB">
        <w:rPr>
          <w:rFonts w:ascii="Open Sans" w:hAnsi="Open Sans"/>
          <w:b/>
          <w:bCs/>
          <w:color w:val="000000"/>
          <w:sz w:val="23"/>
          <w:szCs w:val="23"/>
          <w:lang w:val="en-AU"/>
        </w:rPr>
        <w:t xml:space="preserve"> </w:t>
      </w:r>
    </w:p>
    <w:p w:rsidR="00AA55A0" w:rsidRPr="001179D0" w:rsidRDefault="00AA55A0" w:rsidP="00CB0BBD">
      <w:pPr>
        <w:numPr>
          <w:ilvl w:val="0"/>
          <w:numId w:val="35"/>
        </w:numPr>
        <w:spacing w:after="0"/>
        <w:textAlignment w:val="baseline"/>
        <w:rPr>
          <w:rFonts w:ascii="Open Sans" w:hAnsi="Open Sans"/>
          <w:color w:val="000000"/>
          <w:szCs w:val="22"/>
          <w:lang w:val="en-AU"/>
        </w:rPr>
      </w:pPr>
      <w:r>
        <w:rPr>
          <w:rFonts w:ascii="Open Sans" w:hAnsi="Open Sans"/>
          <w:color w:val="000000"/>
          <w:szCs w:val="22"/>
          <w:lang w:val="en-AU"/>
        </w:rPr>
        <w:t xml:space="preserve">Podijelite razred u parove. Od krucijalne važnosti je da parovi sjede daleko jedni od drugih tako da se mogu vidjeti ili na drugi način komunicirati između sebe. Dvije učionice bi bile idealne ali sjedenje na različitim krajevim jedne učionice će biti dovoljnon dobro. </w:t>
      </w:r>
    </w:p>
    <w:p w:rsidR="00AA55A0" w:rsidRPr="001179D0" w:rsidRDefault="00AA55A0" w:rsidP="00CB0BBD">
      <w:pPr>
        <w:numPr>
          <w:ilvl w:val="0"/>
          <w:numId w:val="35"/>
        </w:numPr>
        <w:spacing w:after="0"/>
        <w:textAlignment w:val="baseline"/>
        <w:rPr>
          <w:rFonts w:ascii="Open Sans" w:hAnsi="Open Sans"/>
          <w:color w:val="000000"/>
          <w:szCs w:val="22"/>
          <w:lang w:val="en-AU"/>
        </w:rPr>
      </w:pPr>
      <w:r>
        <w:rPr>
          <w:rFonts w:ascii="Open Sans" w:hAnsi="Open Sans"/>
          <w:color w:val="000000"/>
          <w:szCs w:val="22"/>
          <w:lang w:val="en-AU"/>
        </w:rPr>
        <w:t>Dajte jednoj osobi svakog para poruku koju treba prenijeti svom partneru u paru</w:t>
      </w:r>
      <w:r w:rsidRPr="001179D0">
        <w:rPr>
          <w:rFonts w:ascii="Open Sans" w:hAnsi="Open Sans"/>
          <w:color w:val="000000"/>
          <w:szCs w:val="22"/>
          <w:lang w:val="en-AU"/>
        </w:rPr>
        <w:t xml:space="preserve">. </w:t>
      </w:r>
    </w:p>
    <w:p w:rsidR="00AA55A0" w:rsidRPr="001179D0" w:rsidRDefault="00AA55A0" w:rsidP="00CB0BBD">
      <w:pPr>
        <w:numPr>
          <w:ilvl w:val="0"/>
          <w:numId w:val="35"/>
        </w:numPr>
        <w:spacing w:after="0"/>
        <w:textAlignment w:val="baseline"/>
        <w:rPr>
          <w:rFonts w:ascii="Open Sans" w:hAnsi="Open Sans"/>
          <w:color w:val="000000"/>
          <w:szCs w:val="22"/>
          <w:lang w:val="en-AU"/>
        </w:rPr>
      </w:pPr>
      <w:r>
        <w:rPr>
          <w:rFonts w:ascii="Open Sans" w:hAnsi="Open Sans"/>
          <w:color w:val="000000"/>
          <w:szCs w:val="22"/>
          <w:lang w:val="en-AU"/>
        </w:rPr>
        <w:t xml:space="preserve">Pomiješajte Karte Akcije i onda izaberite jednog kurira. Možete vi sami biti kurir ili ako imate neparan broj učenika onda preostali učenik može biti kurir. Moguće je takođe da vam treba više od jednog kurira ukoliko imate veće razrede. </w:t>
      </w:r>
    </w:p>
    <w:p w:rsidR="00AA55A0" w:rsidRPr="0042435D" w:rsidRDefault="00AA55A0" w:rsidP="00CB0BBD">
      <w:pPr>
        <w:numPr>
          <w:ilvl w:val="0"/>
          <w:numId w:val="35"/>
        </w:numPr>
        <w:spacing w:after="0"/>
        <w:textAlignment w:val="baseline"/>
        <w:rPr>
          <w:rFonts w:ascii="Open Sans" w:hAnsi="Open Sans"/>
          <w:color w:val="000000"/>
          <w:szCs w:val="22"/>
          <w:lang w:val="fr-CA"/>
        </w:rPr>
      </w:pPr>
      <w:r>
        <w:rPr>
          <w:rFonts w:ascii="Open Sans" w:hAnsi="Open Sans"/>
          <w:color w:val="000000"/>
          <w:szCs w:val="22"/>
          <w:lang w:val="en-AU"/>
        </w:rPr>
        <w:t xml:space="preserve">Sada učenik treba da zapiše podatke na svojoj pločici i da je preda kuriru. </w:t>
      </w:r>
      <w:r w:rsidRPr="009A0C7E">
        <w:rPr>
          <w:rFonts w:ascii="Open Sans" w:hAnsi="Open Sans"/>
          <w:color w:val="000000"/>
          <w:szCs w:val="22"/>
          <w:lang w:val="fr-CA"/>
        </w:rPr>
        <w:t>Na pločici mora biti najmanje ime druge osobe iz para.</w:t>
      </w:r>
    </w:p>
    <w:p w:rsidR="00AA55A0" w:rsidRPr="009A0C7E" w:rsidRDefault="00AA55A0" w:rsidP="00CB0BBD">
      <w:pPr>
        <w:numPr>
          <w:ilvl w:val="0"/>
          <w:numId w:val="35"/>
        </w:numPr>
        <w:spacing w:after="0"/>
        <w:textAlignment w:val="baseline"/>
        <w:rPr>
          <w:rFonts w:ascii="Open Sans" w:hAnsi="Open Sans"/>
          <w:color w:val="000000"/>
          <w:szCs w:val="22"/>
          <w:lang w:val="fr-CA"/>
        </w:rPr>
      </w:pPr>
      <w:r w:rsidRPr="009A0C7E">
        <w:rPr>
          <w:rFonts w:ascii="Open Sans" w:hAnsi="Open Sans"/>
          <w:color w:val="000000"/>
          <w:szCs w:val="22"/>
          <w:lang w:val="fr-CA"/>
        </w:rPr>
        <w:t xml:space="preserve">Kurir sada uzme prvu Kartu Akcije i okrene je, pročita je i onda odlučuje šta treba uraditi sa pločicom. </w:t>
      </w:r>
    </w:p>
    <w:p w:rsidR="00AA55A0" w:rsidRPr="001179D0" w:rsidRDefault="00AA55A0" w:rsidP="00CB0BBD">
      <w:pPr>
        <w:numPr>
          <w:ilvl w:val="0"/>
          <w:numId w:val="35"/>
        </w:numPr>
        <w:spacing w:after="0"/>
        <w:textAlignment w:val="baseline"/>
        <w:rPr>
          <w:rFonts w:ascii="Open Sans" w:hAnsi="Open Sans"/>
          <w:color w:val="000000"/>
          <w:szCs w:val="22"/>
          <w:lang w:val="en-AU"/>
        </w:rPr>
      </w:pPr>
      <w:r>
        <w:rPr>
          <w:rFonts w:ascii="Open Sans" w:hAnsi="Open Sans"/>
          <w:color w:val="000000"/>
          <w:szCs w:val="22"/>
          <w:lang w:val="en-AU"/>
        </w:rPr>
        <w:t xml:space="preserve">Ponoviti korake </w:t>
      </w:r>
      <w:r w:rsidRPr="001179D0">
        <w:rPr>
          <w:rFonts w:ascii="Open Sans" w:hAnsi="Open Sans"/>
          <w:color w:val="000000"/>
          <w:szCs w:val="22"/>
          <w:lang w:val="en-AU"/>
        </w:rPr>
        <w:t xml:space="preserve">4 </w:t>
      </w:r>
      <w:r>
        <w:rPr>
          <w:rFonts w:ascii="Open Sans" w:hAnsi="Open Sans"/>
          <w:color w:val="000000"/>
          <w:szCs w:val="22"/>
          <w:lang w:val="en-AU"/>
        </w:rPr>
        <w:t>i</w:t>
      </w:r>
      <w:r w:rsidRPr="001179D0">
        <w:rPr>
          <w:rFonts w:ascii="Open Sans" w:hAnsi="Open Sans"/>
          <w:color w:val="000000"/>
          <w:szCs w:val="22"/>
          <w:lang w:val="en-AU"/>
        </w:rPr>
        <w:t xml:space="preserve"> 5 </w:t>
      </w:r>
      <w:r>
        <w:rPr>
          <w:rFonts w:ascii="Open Sans" w:hAnsi="Open Sans"/>
          <w:color w:val="000000"/>
          <w:szCs w:val="22"/>
          <w:lang w:val="en-AU"/>
        </w:rPr>
        <w:t xml:space="preserve">sa svakom pločicom. </w:t>
      </w:r>
    </w:p>
    <w:p w:rsidR="00AA55A0" w:rsidRDefault="00AA55A0" w:rsidP="00AA55A0">
      <w:pPr>
        <w:spacing w:after="0"/>
        <w:ind w:left="0"/>
        <w:rPr>
          <w:rFonts w:ascii="Open Sans" w:hAnsi="Open Sans"/>
          <w:color w:val="000000"/>
          <w:szCs w:val="22"/>
          <w:lang w:val="en-AU"/>
        </w:rPr>
      </w:pPr>
    </w:p>
    <w:p w:rsidR="004A2DBB" w:rsidRPr="001179D0" w:rsidRDefault="00AA55A0" w:rsidP="00AA55A0">
      <w:pPr>
        <w:spacing w:after="0"/>
        <w:ind w:left="0"/>
        <w:rPr>
          <w:rFonts w:ascii="Times" w:hAnsi="Times"/>
          <w:szCs w:val="22"/>
          <w:lang w:val="en-AU"/>
        </w:rPr>
      </w:pPr>
      <w:r>
        <w:rPr>
          <w:rFonts w:ascii="Open Sans" w:hAnsi="Open Sans"/>
          <w:color w:val="000000"/>
          <w:szCs w:val="22"/>
          <w:lang w:val="en-AU"/>
        </w:rPr>
        <w:t>Nakon 5 ili malo više minuta potpunog haosa i frustracija učenici su već sami razumjeli da samo ime nije dovoljno dobro za neki protokol. Zaustavite sve aktivnosti i diskutujte to sa učenicima</w:t>
      </w:r>
      <w:r w:rsidRPr="001179D0">
        <w:rPr>
          <w:rFonts w:ascii="Open Sans" w:hAnsi="Open Sans"/>
          <w:color w:val="000000"/>
          <w:szCs w:val="22"/>
          <w:lang w:val="en-AU"/>
        </w:rPr>
        <w:t xml:space="preserve"> … </w:t>
      </w:r>
      <w:r>
        <w:rPr>
          <w:rFonts w:ascii="Open Sans" w:hAnsi="Open Sans"/>
          <w:color w:val="000000"/>
          <w:szCs w:val="22"/>
          <w:lang w:val="en-AU"/>
        </w:rPr>
        <w:t>koji je osnovni problem koje imaju</w:t>
      </w:r>
      <w:r w:rsidRPr="001179D0">
        <w:rPr>
          <w:rFonts w:ascii="Open Sans" w:hAnsi="Open Sans"/>
          <w:color w:val="000000"/>
          <w:szCs w:val="22"/>
          <w:lang w:val="en-AU"/>
        </w:rPr>
        <w:t xml:space="preserve">? </w:t>
      </w:r>
      <w:r>
        <w:rPr>
          <w:rFonts w:ascii="Open Sans" w:hAnsi="Open Sans"/>
          <w:color w:val="000000"/>
          <w:szCs w:val="22"/>
          <w:lang w:val="en-AU"/>
        </w:rPr>
        <w:t>Da li je to redoslijed</w:t>
      </w:r>
      <w:r w:rsidRPr="001179D0">
        <w:rPr>
          <w:rFonts w:ascii="Open Sans" w:hAnsi="Open Sans"/>
          <w:color w:val="000000"/>
          <w:szCs w:val="22"/>
          <w:lang w:val="en-AU"/>
        </w:rPr>
        <w:t xml:space="preserve">? </w:t>
      </w:r>
      <w:r>
        <w:rPr>
          <w:rFonts w:ascii="Open Sans" w:hAnsi="Open Sans"/>
          <w:color w:val="000000"/>
          <w:szCs w:val="22"/>
          <w:lang w:val="en-AU"/>
        </w:rPr>
        <w:t>Možda bi bilo najbolje ako bi koristili jedan od ovih šest mjesta na pločici za označavanje rednog broja pločice</w:t>
      </w:r>
      <w:r w:rsidRPr="001179D0">
        <w:rPr>
          <w:rFonts w:ascii="Open Sans" w:hAnsi="Open Sans"/>
          <w:color w:val="000000"/>
          <w:szCs w:val="22"/>
          <w:lang w:val="en-AU"/>
        </w:rPr>
        <w:t xml:space="preserve">? </w:t>
      </w:r>
      <w:r>
        <w:rPr>
          <w:rFonts w:ascii="Open Sans" w:hAnsi="Open Sans"/>
          <w:color w:val="000000"/>
          <w:szCs w:val="22"/>
          <w:lang w:val="en-AU"/>
        </w:rPr>
        <w:t>To onda znači da ima manje prostora za prave podatke</w:t>
      </w:r>
      <w:r>
        <w:rPr>
          <w:rFonts w:ascii="Open Sans" w:hAnsi="Open Sans"/>
        </w:rPr>
        <w:t xml:space="preserve"> – šta to sada znači za broj pločica koje moramo koristiti da bi prenijeli jednu cijelu poruku</w:t>
      </w:r>
      <w:r w:rsidR="004A2DBB" w:rsidRPr="001179D0">
        <w:rPr>
          <w:rFonts w:ascii="Open Sans" w:hAnsi="Open Sans"/>
          <w:color w:val="000000"/>
          <w:szCs w:val="22"/>
          <w:lang w:val="en-AU"/>
        </w:rPr>
        <w:t>?</w:t>
      </w:r>
    </w:p>
    <w:p w:rsidR="004A2DBB" w:rsidRPr="001179D0" w:rsidRDefault="004A2DBB" w:rsidP="004A2DBB">
      <w:pPr>
        <w:spacing w:after="0"/>
        <w:ind w:left="0"/>
        <w:rPr>
          <w:rFonts w:ascii="Times" w:hAnsi="Times"/>
          <w:szCs w:val="22"/>
          <w:lang w:val="en-AU"/>
        </w:rPr>
      </w:pPr>
    </w:p>
    <w:p w:rsidR="00AA55A0" w:rsidRPr="001179D0" w:rsidRDefault="00AA55A0" w:rsidP="00AA55A0">
      <w:pPr>
        <w:spacing w:after="0"/>
        <w:ind w:left="0"/>
        <w:rPr>
          <w:rFonts w:ascii="Times" w:hAnsi="Times"/>
          <w:szCs w:val="22"/>
          <w:lang w:val="en-AU"/>
        </w:rPr>
      </w:pPr>
      <w:r>
        <w:rPr>
          <w:rFonts w:ascii="Open Sans" w:hAnsi="Open Sans"/>
          <w:color w:val="000000"/>
          <w:szCs w:val="22"/>
          <w:lang w:val="en-AU"/>
        </w:rPr>
        <w:t xml:space="preserve">Nakon još nekog vremena učenici će primjetiti koji su ostali problemi koji se dešavaju i svi trebate zajedno diskutovati te problem. Mogući problem mogu biti da jedna pločica fali tako da </w:t>
      </w:r>
      <w:r>
        <w:rPr>
          <w:rFonts w:ascii="Open Sans" w:hAnsi="Open Sans"/>
          <w:color w:val="000000"/>
          <w:szCs w:val="22"/>
          <w:lang w:val="en-AU"/>
        </w:rPr>
        <w:lastRenderedPageBreak/>
        <w:t>ne znamo da li je pločica isporučena i da li trebamo poslati istu još jednom. Jedno od rješenja koje možete predložiti je da se šalje nazad potvrda prijema i da se onda čekaju ovakve potvrde prije nego bi se ponovo poslala ista pločica</w:t>
      </w:r>
      <w:r>
        <w:rPr>
          <w:rFonts w:ascii="Open Sans" w:hAnsi="Open Sans"/>
        </w:rPr>
        <w:t xml:space="preserve">– to onda znači da i učenik koji prima poruke treba imati prazne pločice da bi slao svoje poruke, a sam par se treba dogovoriti šta ovih 6 slova u odgovoru znače prije nego se igra počne igrati ponovo. </w:t>
      </w:r>
    </w:p>
    <w:p w:rsidR="00AA55A0" w:rsidRPr="001179D0" w:rsidRDefault="00AA55A0" w:rsidP="00AA55A0">
      <w:pPr>
        <w:spacing w:after="0"/>
        <w:ind w:left="0"/>
        <w:rPr>
          <w:rFonts w:ascii="Times" w:hAnsi="Times"/>
          <w:szCs w:val="22"/>
          <w:lang w:val="en-AU"/>
        </w:rPr>
      </w:pPr>
    </w:p>
    <w:p w:rsidR="004A2DBB" w:rsidRPr="00AA55A0" w:rsidRDefault="00AA55A0" w:rsidP="00AA55A0">
      <w:pPr>
        <w:spacing w:after="0"/>
        <w:ind w:left="0"/>
        <w:rPr>
          <w:rFonts w:ascii="Times" w:hAnsi="Times"/>
          <w:szCs w:val="22"/>
          <w:lang w:val="fr-CA"/>
        </w:rPr>
      </w:pPr>
      <w:r>
        <w:rPr>
          <w:rFonts w:ascii="Open Sans" w:hAnsi="Open Sans"/>
          <w:color w:val="000000"/>
          <w:szCs w:val="22"/>
          <w:lang w:val="en-AU"/>
        </w:rPr>
        <w:t xml:space="preserve">Potrebna su najmanje dva učenika za ovu igru ali mi preporučujemo da ih imate što je više moguće. Ukoliko imate veliki razred razmislite o tome da imate više kurira. Još jednom, sve ovo treba diskutovati u razredu. </w:t>
      </w:r>
      <w:r w:rsidRPr="00704662">
        <w:rPr>
          <w:rFonts w:ascii="Open Sans" w:hAnsi="Open Sans"/>
          <w:color w:val="000000"/>
          <w:szCs w:val="22"/>
          <w:lang w:val="fr-CA"/>
        </w:rPr>
        <w:t xml:space="preserve">Šta se događa ako imate više kurira? </w:t>
      </w:r>
      <w:r w:rsidRPr="0042435D">
        <w:rPr>
          <w:rFonts w:ascii="Open Sans" w:hAnsi="Open Sans"/>
          <w:color w:val="000000"/>
          <w:szCs w:val="22"/>
          <w:lang w:val="fr-CA"/>
        </w:rPr>
        <w:t>Šta se događa ako imate samo jednog</w:t>
      </w:r>
      <w:r w:rsidR="004A2DBB" w:rsidRPr="00AA55A0">
        <w:rPr>
          <w:rFonts w:ascii="Open Sans" w:hAnsi="Open Sans"/>
          <w:color w:val="000000"/>
          <w:szCs w:val="22"/>
          <w:lang w:val="fr-CA"/>
        </w:rPr>
        <w:t xml:space="preserve">? </w:t>
      </w:r>
    </w:p>
    <w:p w:rsidR="004A2DBB" w:rsidRPr="00AA55A0" w:rsidRDefault="004A2DBB" w:rsidP="004A2DBB">
      <w:pPr>
        <w:spacing w:after="0"/>
        <w:ind w:left="0"/>
        <w:rPr>
          <w:rFonts w:ascii="Times" w:hAnsi="Times"/>
          <w:sz w:val="20"/>
          <w:szCs w:val="20"/>
          <w:lang w:val="fr-CA"/>
        </w:rPr>
      </w:pPr>
    </w:p>
    <w:p w:rsidR="004A2DBB" w:rsidRPr="00AA55A0" w:rsidRDefault="004A2DBB" w:rsidP="004A2DBB">
      <w:pPr>
        <w:pStyle w:val="Bulleted"/>
        <w:numPr>
          <w:ilvl w:val="0"/>
          <w:numId w:val="0"/>
        </w:numPr>
        <w:ind w:left="539"/>
        <w:rPr>
          <w:rFonts w:ascii="Open Sans" w:hAnsi="Open Sans"/>
          <w:lang w:val="fr-CA"/>
        </w:rPr>
      </w:pPr>
    </w:p>
    <w:p w:rsidR="00CD4F38" w:rsidRPr="00AA55A0" w:rsidRDefault="00CD4F38">
      <w:pPr>
        <w:spacing w:after="0"/>
        <w:ind w:left="0"/>
        <w:rPr>
          <w:rFonts w:ascii="Open Sans" w:hAnsi="Open Sans" w:cs="Arial"/>
          <w:b/>
          <w:bCs/>
          <w:kern w:val="28"/>
          <w:sz w:val="72"/>
          <w:szCs w:val="32"/>
          <w:lang w:val="fr-CA"/>
        </w:rPr>
      </w:pPr>
    </w:p>
    <w:p w:rsidR="00CD4F38" w:rsidRPr="00AA55A0" w:rsidRDefault="00CD4F38">
      <w:pPr>
        <w:spacing w:after="0"/>
        <w:ind w:left="0"/>
        <w:rPr>
          <w:rFonts w:ascii="Open Sans" w:hAnsi="Open Sans" w:cs="Arial"/>
          <w:b/>
          <w:bCs/>
          <w:kern w:val="28"/>
          <w:sz w:val="72"/>
          <w:szCs w:val="32"/>
          <w:lang w:val="fr-CA"/>
        </w:rPr>
      </w:pPr>
    </w:p>
    <w:p w:rsidR="00CD4F38" w:rsidRPr="00AA55A0" w:rsidRDefault="00CD4F38">
      <w:pPr>
        <w:spacing w:after="0"/>
        <w:ind w:left="0"/>
        <w:rPr>
          <w:rFonts w:ascii="Open Sans" w:hAnsi="Open Sans" w:cs="Arial"/>
          <w:b/>
          <w:bCs/>
          <w:kern w:val="28"/>
          <w:sz w:val="72"/>
          <w:szCs w:val="32"/>
          <w:lang w:val="fr-CA"/>
        </w:rPr>
      </w:pPr>
    </w:p>
    <w:p w:rsidR="00CD4F38" w:rsidRPr="00AA55A0" w:rsidRDefault="00CD4F38">
      <w:pPr>
        <w:spacing w:after="0"/>
        <w:ind w:left="0"/>
        <w:rPr>
          <w:rFonts w:ascii="Open Sans" w:hAnsi="Open Sans" w:cs="Arial"/>
          <w:b/>
          <w:bCs/>
          <w:kern w:val="28"/>
          <w:sz w:val="72"/>
          <w:szCs w:val="32"/>
          <w:lang w:val="fr-CA"/>
        </w:rPr>
      </w:pPr>
    </w:p>
    <w:p w:rsidR="00CD4F38" w:rsidRDefault="00CD4F38">
      <w:pPr>
        <w:spacing w:after="0"/>
        <w:ind w:left="0"/>
        <w:rPr>
          <w:rFonts w:ascii="Open Sans" w:hAnsi="Open Sans" w:cs="Arial"/>
          <w:b/>
          <w:bCs/>
          <w:kern w:val="28"/>
          <w:sz w:val="72"/>
          <w:szCs w:val="32"/>
          <w:lang w:val="fr-CA"/>
        </w:rPr>
      </w:pPr>
    </w:p>
    <w:p w:rsidR="00AA55A0" w:rsidRDefault="00AA55A0">
      <w:pPr>
        <w:spacing w:after="0"/>
        <w:ind w:left="0"/>
        <w:rPr>
          <w:rFonts w:ascii="Open Sans" w:hAnsi="Open Sans" w:cs="Arial"/>
          <w:b/>
          <w:bCs/>
          <w:kern w:val="28"/>
          <w:sz w:val="72"/>
          <w:szCs w:val="32"/>
          <w:lang w:val="fr-CA"/>
        </w:rPr>
      </w:pPr>
    </w:p>
    <w:p w:rsidR="00AA55A0" w:rsidRDefault="00AA55A0">
      <w:pPr>
        <w:spacing w:after="0"/>
        <w:ind w:left="0"/>
        <w:rPr>
          <w:rFonts w:ascii="Open Sans" w:hAnsi="Open Sans" w:cs="Arial"/>
          <w:b/>
          <w:bCs/>
          <w:kern w:val="28"/>
          <w:sz w:val="72"/>
          <w:szCs w:val="32"/>
          <w:lang w:val="fr-CA"/>
        </w:rPr>
      </w:pPr>
    </w:p>
    <w:p w:rsidR="00AA55A0" w:rsidRDefault="00AA55A0">
      <w:pPr>
        <w:spacing w:after="0"/>
        <w:ind w:left="0"/>
        <w:rPr>
          <w:rFonts w:ascii="Open Sans" w:hAnsi="Open Sans" w:cs="Arial"/>
          <w:b/>
          <w:bCs/>
          <w:kern w:val="28"/>
          <w:sz w:val="72"/>
          <w:szCs w:val="32"/>
          <w:lang w:val="fr-CA"/>
        </w:rPr>
      </w:pPr>
    </w:p>
    <w:p w:rsidR="00AA55A0" w:rsidRDefault="00AA55A0">
      <w:pPr>
        <w:spacing w:after="0"/>
        <w:ind w:left="0"/>
        <w:rPr>
          <w:rFonts w:ascii="Open Sans" w:hAnsi="Open Sans" w:cs="Arial"/>
          <w:b/>
          <w:bCs/>
          <w:kern w:val="28"/>
          <w:sz w:val="72"/>
          <w:szCs w:val="32"/>
          <w:lang w:val="fr-CA"/>
        </w:rPr>
      </w:pPr>
    </w:p>
    <w:p w:rsidR="00AA55A0" w:rsidRDefault="00AA55A0">
      <w:pPr>
        <w:spacing w:after="0"/>
        <w:ind w:left="0"/>
        <w:rPr>
          <w:rFonts w:ascii="Open Sans" w:hAnsi="Open Sans" w:cs="Arial"/>
          <w:b/>
          <w:bCs/>
          <w:kern w:val="28"/>
          <w:sz w:val="72"/>
          <w:szCs w:val="32"/>
          <w:lang w:val="fr-CA"/>
        </w:rPr>
      </w:pPr>
    </w:p>
    <w:p w:rsidR="00AA55A0" w:rsidRPr="0042435D" w:rsidRDefault="00AA55A0" w:rsidP="00AA55A0">
      <w:pPr>
        <w:spacing w:after="0"/>
        <w:ind w:left="0"/>
        <w:rPr>
          <w:rFonts w:ascii="Open Sans" w:hAnsi="Open Sans" w:cs="Arial"/>
          <w:b/>
          <w:bCs/>
          <w:sz w:val="72"/>
          <w:szCs w:val="32"/>
          <w:lang w:val="fr-CA"/>
        </w:rPr>
      </w:pPr>
    </w:p>
    <w:tbl>
      <w:tblPr>
        <w:tblW w:w="9645" w:type="dxa"/>
        <w:tblCellMar>
          <w:top w:w="15" w:type="dxa"/>
          <w:left w:w="15" w:type="dxa"/>
          <w:bottom w:w="15" w:type="dxa"/>
          <w:right w:w="15" w:type="dxa"/>
        </w:tblCellMar>
        <w:tblLook w:val="04A0" w:firstRow="1" w:lastRow="0" w:firstColumn="1" w:lastColumn="0" w:noHBand="0" w:noVBand="1"/>
      </w:tblPr>
      <w:tblGrid>
        <w:gridCol w:w="4822"/>
        <w:gridCol w:w="4823"/>
      </w:tblGrid>
      <w:tr w:rsidR="00AA55A0" w:rsidRPr="004A2DBB" w:rsidTr="00AA55A0">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lastRenderedPageBreak/>
              <w:t>Isporuči ovu pločicu sada</w:t>
            </w:r>
            <w:r w:rsidRPr="004A2DBB">
              <w:rPr>
                <w:rFonts w:ascii="Open Sans" w:hAnsi="Open Sans"/>
                <w:color w:val="000000"/>
                <w:sz w:val="48"/>
                <w:szCs w:val="48"/>
                <w:lang w:val="en-AU"/>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nakon sljedeće pločice</w:t>
            </w:r>
          </w:p>
        </w:tc>
      </w:tr>
      <w:tr w:rsidR="00AA55A0" w:rsidRPr="004A2DBB" w:rsidTr="00AA55A0">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sada</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nakon sljedeće pločice</w:t>
            </w:r>
          </w:p>
        </w:tc>
      </w:tr>
      <w:tr w:rsidR="00AA55A0" w:rsidRPr="004A2DBB" w:rsidTr="00AA55A0">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sada</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nakon sljedeće pločice</w:t>
            </w:r>
          </w:p>
        </w:tc>
      </w:tr>
      <w:tr w:rsidR="00AA55A0" w:rsidRPr="004A2DBB" w:rsidTr="00AA55A0">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sada</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 xml:space="preserve">Ne isporučuj ovu pločicu </w:t>
            </w:r>
          </w:p>
        </w:tc>
      </w:tr>
      <w:tr w:rsidR="00AA55A0" w:rsidRPr="004A2DBB" w:rsidTr="00AA55A0">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Isporuči ovu pločicu sada</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rsidR="00AA55A0" w:rsidRPr="004A2DBB" w:rsidRDefault="00AA55A0" w:rsidP="00AA55A0">
            <w:pPr>
              <w:spacing w:after="0"/>
              <w:ind w:left="0"/>
              <w:jc w:val="center"/>
              <w:rPr>
                <w:rFonts w:ascii="Times" w:hAnsi="Times"/>
                <w:sz w:val="48"/>
                <w:szCs w:val="48"/>
                <w:lang w:val="en-AU"/>
              </w:rPr>
            </w:pPr>
            <w:r>
              <w:rPr>
                <w:rFonts w:ascii="Open Sans" w:hAnsi="Open Sans"/>
                <w:color w:val="000000"/>
                <w:sz w:val="48"/>
                <w:szCs w:val="48"/>
                <w:lang w:val="en-AU"/>
              </w:rPr>
              <w:t>Ne isporučuj ovu pločicu</w:t>
            </w:r>
          </w:p>
        </w:tc>
      </w:tr>
    </w:tbl>
    <w:p w:rsidR="00AA55A0" w:rsidRDefault="00AA55A0" w:rsidP="00AA55A0">
      <w:pPr>
        <w:spacing w:after="0"/>
        <w:ind w:left="0"/>
        <w:rPr>
          <w:rFonts w:ascii="Times" w:hAnsi="Times"/>
          <w:sz w:val="20"/>
          <w:szCs w:val="20"/>
          <w:lang w:val="en-AU"/>
        </w:rPr>
      </w:pPr>
    </w:p>
    <w:p w:rsidR="00AA55A0" w:rsidRDefault="00AA55A0" w:rsidP="00AA55A0">
      <w:pPr>
        <w:spacing w:after="0"/>
        <w:ind w:left="0"/>
        <w:rPr>
          <w:rFonts w:ascii="Times" w:hAnsi="Times"/>
          <w:sz w:val="20"/>
          <w:szCs w:val="20"/>
          <w:lang w:val="en-AU"/>
        </w:rPr>
      </w:pPr>
    </w:p>
    <w:tbl>
      <w:tblPr>
        <w:tblW w:w="9682" w:type="dxa"/>
        <w:tblInd w:w="-37" w:type="dxa"/>
        <w:tblCellMar>
          <w:top w:w="15" w:type="dxa"/>
          <w:left w:w="15" w:type="dxa"/>
          <w:bottom w:w="15" w:type="dxa"/>
          <w:right w:w="15" w:type="dxa"/>
        </w:tblCellMar>
        <w:tblLook w:val="04A0" w:firstRow="1" w:lastRow="0" w:firstColumn="1" w:lastColumn="0" w:noHBand="0" w:noVBand="1"/>
      </w:tblPr>
      <w:tblGrid>
        <w:gridCol w:w="4859"/>
        <w:gridCol w:w="4823"/>
      </w:tblGrid>
      <w:tr w:rsidR="00AA55A0" w:rsidRPr="004A2DBB" w:rsidTr="00AA55A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lastRenderedPageBreak/>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r>
      <w:tr w:rsidR="00AA55A0" w:rsidRPr="004A2DBB" w:rsidTr="00AA55A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r>
      <w:tr w:rsidR="00AA55A0" w:rsidRPr="004A2DBB" w:rsidTr="00AA55A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r>
      <w:tr w:rsidR="00AA55A0" w:rsidRPr="004A2DBB" w:rsidTr="000034A4">
        <w:trPr>
          <w:trHeight w:val="3106"/>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20"/>
                <w:szCs w:val="20"/>
                <w:lang w:val="en-AU"/>
              </w:rPr>
            </w:pPr>
            <w:r>
              <w:rPr>
                <w:rFonts w:ascii="Open Sans" w:hAnsi="Open Sans"/>
                <w:lang w:val="en-AU"/>
              </w:rPr>
              <w:t>Za</w:t>
            </w:r>
            <w:r w:rsidRPr="00996D70">
              <w:rPr>
                <w:rFonts w:ascii="Open Sans" w:hAnsi="Open Sans"/>
                <w:lang w:val="en-AU"/>
              </w:rPr>
              <w:t>:</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r w:rsidR="00AA55A0" w:rsidRPr="00996D70" w:rsidTr="00AA55A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A55A0" w:rsidRPr="00996D70" w:rsidRDefault="00AA55A0" w:rsidP="00AA55A0">
                  <w:pPr>
                    <w:pStyle w:val="Heading7"/>
                    <w:rPr>
                      <w:rFonts w:ascii="Open Sans" w:hAnsi="Open Sans"/>
                      <w:sz w:val="1"/>
                      <w:szCs w:val="20"/>
                      <w:lang w:val="en-AU"/>
                    </w:rPr>
                  </w:pPr>
                </w:p>
              </w:tc>
            </w:tr>
          </w:tbl>
          <w:p w:rsidR="00AA55A0" w:rsidRPr="00996D70" w:rsidRDefault="00AA55A0" w:rsidP="00AA55A0">
            <w:pPr>
              <w:pStyle w:val="Heading7"/>
              <w:rPr>
                <w:rFonts w:ascii="Open Sans" w:hAnsi="Open Sans"/>
                <w:sz w:val="20"/>
                <w:szCs w:val="20"/>
                <w:lang w:val="en-AU"/>
              </w:rPr>
            </w:pPr>
            <w:r>
              <w:rPr>
                <w:rFonts w:ascii="Open Sans" w:hAnsi="Open Sans"/>
                <w:lang w:val="en-AU"/>
              </w:rPr>
              <w:t>Od</w:t>
            </w:r>
            <w:r w:rsidRPr="00996D70">
              <w:rPr>
                <w:rFonts w:ascii="Open Sans" w:hAnsi="Open Sans"/>
                <w:lang w:val="en-AU"/>
              </w:rPr>
              <w:t xml:space="preserve">: </w:t>
            </w:r>
          </w:p>
        </w:tc>
      </w:tr>
    </w:tbl>
    <w:p w:rsidR="00AA55A0" w:rsidRPr="00673612" w:rsidRDefault="00AA55A0" w:rsidP="000034A4">
      <w:pPr>
        <w:pStyle w:val="WorksheetTitle"/>
        <w:rPr>
          <w:rFonts w:ascii="Open Sans" w:hAnsi="Open Sans"/>
          <w:snapToGrid w:val="0"/>
        </w:rPr>
      </w:pPr>
      <w:r>
        <w:rPr>
          <w:rFonts w:ascii="Open Sans" w:hAnsi="Open Sans"/>
          <w:snapToGrid w:val="0"/>
        </w:rPr>
        <w:lastRenderedPageBreak/>
        <w:t>Kamene Pločice</w:t>
      </w:r>
    </w:p>
    <w:p w:rsidR="00AA55A0" w:rsidRDefault="00AA55A0" w:rsidP="00AA55A0">
      <w:pPr>
        <w:spacing w:after="0"/>
        <w:ind w:left="0"/>
        <w:rPr>
          <w:rFonts w:ascii="Open Sans" w:hAnsi="Open Sans"/>
          <w:color w:val="000000"/>
          <w:sz w:val="24"/>
          <w:lang w:val="en-AU"/>
        </w:rPr>
      </w:pPr>
    </w:p>
    <w:p w:rsidR="00AA55A0" w:rsidRPr="0042435D" w:rsidRDefault="00AA55A0" w:rsidP="00AA55A0">
      <w:pPr>
        <w:spacing w:after="0"/>
        <w:ind w:left="0"/>
        <w:rPr>
          <w:rFonts w:ascii="Times" w:hAnsi="Times"/>
          <w:szCs w:val="22"/>
          <w:lang w:val="fr-CA"/>
        </w:rPr>
      </w:pPr>
      <w:r w:rsidRPr="00084AEA">
        <w:rPr>
          <w:rFonts w:ascii="Open Sans" w:hAnsi="Open Sans"/>
          <w:color w:val="000000"/>
          <w:szCs w:val="22"/>
          <w:lang w:val="fr-CA"/>
        </w:rPr>
        <w:t xml:space="preserve">U jednom drevnom gradu bilo je nekoliko jako važnih Ministara. </w:t>
      </w:r>
      <w:r>
        <w:rPr>
          <w:rFonts w:ascii="Open Sans" w:hAnsi="Open Sans"/>
          <w:color w:val="000000"/>
          <w:szCs w:val="22"/>
          <w:lang w:val="fr-CA"/>
        </w:rPr>
        <w:t xml:space="preserve">Ovi Ministri su odlučivali kako će funkcionisati cijeli grad i donosili su važne odluke. Svaki od njih je živio u svojoj zasebnoj vili koje su bile razasute po cijelom gradu. </w:t>
      </w:r>
    </w:p>
    <w:p w:rsidR="00AA55A0" w:rsidRPr="0042435D" w:rsidRDefault="00AA55A0" w:rsidP="00AA55A0">
      <w:pPr>
        <w:spacing w:after="0"/>
        <w:ind w:left="0"/>
        <w:rPr>
          <w:rFonts w:ascii="Times" w:hAnsi="Times"/>
          <w:szCs w:val="22"/>
          <w:lang w:val="fr-CA"/>
        </w:rPr>
      </w:pPr>
    </w:p>
    <w:p w:rsidR="00AA55A0" w:rsidRPr="0042435D" w:rsidRDefault="00AA55A0" w:rsidP="00AA55A0">
      <w:pPr>
        <w:spacing w:after="0"/>
        <w:ind w:left="0"/>
        <w:rPr>
          <w:rFonts w:ascii="Times" w:hAnsi="Times"/>
          <w:szCs w:val="22"/>
          <w:lang w:val="fr-CA"/>
        </w:rPr>
      </w:pPr>
      <w:r w:rsidRPr="0042435D">
        <w:rPr>
          <w:rFonts w:ascii="Open Sans" w:hAnsi="Open Sans"/>
          <w:color w:val="000000"/>
          <w:szCs w:val="22"/>
          <w:lang w:val="fr-CA"/>
        </w:rPr>
        <w:t xml:space="preserve">Ministri su često željeli komunicirati između sebe, trebali su slati i primate poruke poslane sa jednog na drugi kraj grada. Ministri su bili poznati i po brojevima vila gdje žive i imali su mogućnost korištenjja grupe kurira čiji jedini posao je bio prenošenje poruka. </w:t>
      </w:r>
    </w:p>
    <w:p w:rsidR="00AA55A0" w:rsidRPr="0042435D" w:rsidRDefault="00AA55A0" w:rsidP="00AA55A0">
      <w:pPr>
        <w:spacing w:after="0"/>
        <w:ind w:left="0"/>
        <w:rPr>
          <w:rFonts w:ascii="Times" w:hAnsi="Times"/>
          <w:szCs w:val="22"/>
          <w:lang w:val="fr-CA"/>
        </w:rPr>
      </w:pPr>
    </w:p>
    <w:p w:rsidR="00AA55A0" w:rsidRPr="0042435D" w:rsidRDefault="00AA55A0" w:rsidP="00AA55A0">
      <w:pPr>
        <w:spacing w:after="0"/>
        <w:ind w:left="0"/>
        <w:rPr>
          <w:rFonts w:ascii="Open Sans" w:hAnsi="Open Sans"/>
          <w:color w:val="000000"/>
          <w:szCs w:val="22"/>
          <w:lang w:val="fr-CA"/>
        </w:rPr>
      </w:pPr>
      <w:r w:rsidRPr="0042435D">
        <w:rPr>
          <w:rFonts w:ascii="Open Sans" w:hAnsi="Open Sans"/>
          <w:color w:val="000000"/>
          <w:szCs w:val="22"/>
          <w:lang w:val="fr-CA"/>
        </w:rPr>
        <w:t xml:space="preserve">Jedini način za slanje poruka je bilo da se one napiše na velikim četvrtastim kamenim pločicama koje bi onda kuriri nosili na njihovo odredište. Kamene pločice su bili tačno određene veličine I mogle su sadržavati samo 6 dijelova jedne informacije na sebi. </w:t>
      </w:r>
      <w:r w:rsidRPr="00084AEA">
        <w:rPr>
          <w:rFonts w:ascii="Open Sans" w:hAnsi="Open Sans"/>
          <w:color w:val="000000"/>
          <w:szCs w:val="22"/>
          <w:lang w:val="fr-CA"/>
        </w:rPr>
        <w:t xml:space="preserve">Jedan dio informacije je bilo jedno slovo ili jedna cifra. </w:t>
      </w:r>
      <w:r>
        <w:rPr>
          <w:rFonts w:ascii="Open Sans" w:hAnsi="Open Sans"/>
          <w:color w:val="000000"/>
          <w:szCs w:val="22"/>
          <w:lang w:val="fr-CA"/>
        </w:rPr>
        <w:t xml:space="preserve">Jedna poruka je obično bila razbijena i napisana na nekoliko kamenih pločica a kako su pločice bile prilično teške bilo je moguće nositi samo jednu odjednom. </w:t>
      </w:r>
    </w:p>
    <w:p w:rsidR="00AA55A0" w:rsidRPr="0042435D" w:rsidRDefault="00AA55A0" w:rsidP="00AA55A0">
      <w:pPr>
        <w:spacing w:after="0"/>
        <w:ind w:left="0"/>
        <w:rPr>
          <w:rFonts w:ascii="Open Sans" w:hAnsi="Open Sans"/>
          <w:color w:val="000000"/>
          <w:szCs w:val="22"/>
          <w:lang w:val="fr-CA"/>
        </w:rPr>
      </w:pPr>
    </w:p>
    <w:p w:rsidR="00AA55A0" w:rsidRPr="0042435D" w:rsidRDefault="00AA55A0" w:rsidP="00AA55A0">
      <w:pPr>
        <w:spacing w:after="0"/>
        <w:ind w:left="0"/>
        <w:rPr>
          <w:rFonts w:ascii="Times" w:hAnsi="Times"/>
          <w:szCs w:val="22"/>
          <w:lang w:val="fr-CA"/>
        </w:rPr>
      </w:pPr>
      <w:r w:rsidRPr="0042435D">
        <w:rPr>
          <w:rFonts w:ascii="Open Sans" w:hAnsi="Open Sans"/>
          <w:color w:val="000000"/>
          <w:szCs w:val="22"/>
          <w:lang w:val="fr-CA"/>
        </w:rPr>
        <w:t xml:space="preserve">Kuriri nisu bili potpuno pouzdani i nije im se moglo vjerovati da će isporučiti svaku poruku jer su bili i zaboravni a ponekad i lijeni. Često su se zaustavljali i pravili velike pauze tokom svog radnog vremena a nekada su pokušavali pobjeći iz grada i od svog teškog posla. </w:t>
      </w:r>
    </w:p>
    <w:p w:rsidR="00AA55A0" w:rsidRPr="0042435D" w:rsidRDefault="00AA55A0" w:rsidP="00AA55A0">
      <w:pPr>
        <w:spacing w:after="0"/>
        <w:ind w:left="0"/>
        <w:rPr>
          <w:rFonts w:ascii="Times" w:hAnsi="Times"/>
          <w:szCs w:val="22"/>
          <w:lang w:val="fr-CA"/>
        </w:rPr>
      </w:pPr>
    </w:p>
    <w:p w:rsidR="00AA55A0" w:rsidRDefault="00AA55A0" w:rsidP="00AA55A0">
      <w:pPr>
        <w:spacing w:after="0"/>
        <w:ind w:left="0"/>
        <w:rPr>
          <w:rFonts w:ascii="Open Sans" w:hAnsi="Open Sans"/>
          <w:color w:val="000000"/>
          <w:szCs w:val="22"/>
          <w:lang w:val="fr-CA"/>
        </w:rPr>
      </w:pPr>
      <w:r w:rsidRPr="0042435D">
        <w:rPr>
          <w:rFonts w:ascii="Open Sans" w:hAnsi="Open Sans"/>
          <w:color w:val="000000"/>
          <w:szCs w:val="22"/>
          <w:lang w:val="fr-CA"/>
        </w:rPr>
        <w:t xml:space="preserve">Ministri su željeli naći koji je dobar i pouzdan način komunikacije, željeli su razviti jedan kompletan sistem pravila koji bi onda doslovno primjenjivali u svojoj komunikaciji. Prateći takva pravila željeli su biti sigurni da mogu reći da li je ili ne njihova poruka isporučena i da li je njen sadržaj tačan. </w:t>
      </w:r>
      <w:r w:rsidRPr="00AC7367">
        <w:rPr>
          <w:rFonts w:ascii="Open Sans" w:hAnsi="Open Sans"/>
          <w:color w:val="000000"/>
          <w:szCs w:val="22"/>
          <w:lang w:val="fr-CA"/>
        </w:rPr>
        <w:t xml:space="preserve">Ministri su već odlučili da se adresa primaoca (broj kuće) mora nalaziti na pločici. </w:t>
      </w:r>
    </w:p>
    <w:p w:rsidR="00AA55A0" w:rsidRPr="0042435D" w:rsidRDefault="00AA55A0" w:rsidP="00AA55A0">
      <w:pPr>
        <w:spacing w:after="0"/>
        <w:ind w:left="0"/>
        <w:rPr>
          <w:rFonts w:ascii="Times" w:hAnsi="Times"/>
          <w:szCs w:val="22"/>
          <w:lang w:val="fr-CA"/>
        </w:rPr>
      </w:pPr>
    </w:p>
    <w:p w:rsidR="00CD4F38" w:rsidRDefault="00AA55A0">
      <w:pPr>
        <w:spacing w:after="0"/>
        <w:ind w:left="0"/>
        <w:rPr>
          <w:rFonts w:ascii="Open Sans" w:hAnsi="Open Sans"/>
          <w:color w:val="000000"/>
          <w:szCs w:val="22"/>
          <w:lang w:val="fr-CA"/>
        </w:rPr>
      </w:pPr>
      <w:r w:rsidRPr="0042435D">
        <w:rPr>
          <w:rFonts w:ascii="Open Sans" w:hAnsi="Open Sans"/>
          <w:color w:val="000000"/>
          <w:szCs w:val="22"/>
          <w:lang w:val="fr-CA"/>
        </w:rPr>
        <w:t>Vaš zadatak je da u svojoj grupi razvijete komplet pravila koji bi omogućio Ministrima da komuniciraju između sebe</w:t>
      </w:r>
      <w:r>
        <w:rPr>
          <w:rFonts w:ascii="Open Sans" w:hAnsi="Open Sans"/>
          <w:color w:val="000000"/>
          <w:szCs w:val="22"/>
          <w:lang w:val="fr-CA"/>
        </w:rPr>
        <w:t>….</w:t>
      </w:r>
    </w:p>
    <w:p w:rsidR="000034A4" w:rsidRPr="00AA55A0" w:rsidRDefault="000034A4">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Default="000034A4" w:rsidP="0005241E">
      <w:pPr>
        <w:spacing w:after="0"/>
        <w:ind w:left="0"/>
        <w:rPr>
          <w:rFonts w:ascii="Open Sans" w:hAnsi="Open Sans"/>
          <w:color w:val="000000"/>
          <w:szCs w:val="22"/>
          <w:lang w:val="fr-CA"/>
        </w:rPr>
      </w:pPr>
    </w:p>
    <w:p w:rsidR="000034A4" w:rsidRPr="00A23CCB" w:rsidRDefault="000034A4" w:rsidP="000034A4">
      <w:pPr>
        <w:pStyle w:val="HiddenfromContents"/>
        <w:ind w:firstLine="0"/>
        <w:rPr>
          <w:lang w:val="fr-CA"/>
        </w:rPr>
      </w:pPr>
      <w:r>
        <w:rPr>
          <w:rFonts w:ascii="Open Sans" w:hAnsi="Open Sans"/>
          <w:lang w:val="fr-CA"/>
        </w:rPr>
        <w:lastRenderedPageBreak/>
        <w:t xml:space="preserve">    </w:t>
      </w:r>
      <w:r w:rsidRPr="0004732D">
        <w:rPr>
          <w:rFonts w:ascii="Open Sans" w:hAnsi="Open Sans"/>
          <w:lang w:val="fr-CA"/>
        </w:rPr>
        <w:t>Zašto je ovo sve važno?</w:t>
      </w:r>
    </w:p>
    <w:p w:rsidR="000034A4" w:rsidRDefault="000034A4" w:rsidP="000034A4">
      <w:pPr>
        <w:rPr>
          <w:rFonts w:ascii="Open Sans" w:hAnsi="Open Sans"/>
          <w:lang w:val="fr-CA"/>
        </w:rPr>
      </w:pPr>
      <w:r>
        <w:rPr>
          <w:rFonts w:ascii="Open Sans" w:hAnsi="Open Sans"/>
          <w:lang w:val="fr-CA"/>
        </w:rPr>
        <w:t xml:space="preserve">Na Internetu su podaci koji se prenose razbijeni u pakete za prenos. S druge strane, kanali kojima putuju ovi pakete nisu uvijek pouzdani. Pojedini paketi su ponekad oštećeni, izgubljeni ili su izgubili svoj dobar redoslijed. </w:t>
      </w:r>
    </w:p>
    <w:p w:rsidR="000034A4" w:rsidRDefault="000034A4" w:rsidP="000034A4">
      <w:pPr>
        <w:rPr>
          <w:rFonts w:ascii="Open Sans" w:hAnsi="Open Sans" w:cs="Arial"/>
          <w:bCs/>
          <w:kern w:val="28"/>
          <w:szCs w:val="22"/>
        </w:rPr>
      </w:pPr>
      <w:r>
        <w:rPr>
          <w:rFonts w:ascii="Open Sans" w:hAnsi="Open Sans"/>
          <w:lang w:val="fr-CA"/>
        </w:rPr>
        <w:t xml:space="preserve">U Kamenim Pločicama, pločice predstavljaju pakete a njihov sadržaj su podaci. </w:t>
      </w:r>
      <w:r w:rsidRPr="00AB4076">
        <w:rPr>
          <w:rFonts w:ascii="Open Sans" w:hAnsi="Open Sans"/>
          <w:lang w:val="en-US"/>
        </w:rPr>
        <w:t>Pakteti sadrže u isto vrijeme i podatke i informacije u zaglavlju (</w:t>
      </w:r>
      <w:r>
        <w:rPr>
          <w:rFonts w:ascii="Open Sans" w:hAnsi="Open Sans"/>
          <w:lang w:val="en-US"/>
        </w:rPr>
        <w:t xml:space="preserve">eng. </w:t>
      </w:r>
      <w:r w:rsidRPr="00AB4076">
        <w:rPr>
          <w:rFonts w:ascii="Open Sans" w:hAnsi="Open Sans"/>
          <w:lang w:val="en-US"/>
        </w:rPr>
        <w:t>header).</w:t>
      </w:r>
      <w:r>
        <w:rPr>
          <w:rFonts w:ascii="Open Sans" w:hAnsi="Open Sans"/>
          <w:lang w:val="en-US"/>
        </w:rPr>
        <w:t xml:space="preserve"> Veličina zaglavlja utječe na to koliko stvarnih podataka može biti preneseno</w:t>
      </w:r>
      <w:r w:rsidRPr="00AB4076">
        <w:rPr>
          <w:rFonts w:ascii="Open Sans" w:hAnsi="Open Sans"/>
          <w:lang w:val="en-US"/>
        </w:rPr>
        <w:t xml:space="preserve"> </w:t>
      </w:r>
      <w:r w:rsidRPr="00DF3BC6">
        <w:rPr>
          <w:rFonts w:ascii="Open Sans" w:hAnsi="Open Sans" w:cs="Arial"/>
          <w:bCs/>
          <w:kern w:val="28"/>
          <w:szCs w:val="22"/>
        </w:rPr>
        <w:t xml:space="preserve">– </w:t>
      </w:r>
      <w:r>
        <w:rPr>
          <w:rFonts w:ascii="Open Sans" w:hAnsi="Open Sans" w:cs="Arial"/>
          <w:bCs/>
          <w:kern w:val="28"/>
          <w:szCs w:val="22"/>
        </w:rPr>
        <w:t xml:space="preserve">pa je potrebno naći dobar odnos između ovih veličina jer su paketi konačne, fiksne veličine. </w:t>
      </w:r>
    </w:p>
    <w:p w:rsidR="000034A4" w:rsidRDefault="000034A4" w:rsidP="000034A4">
      <w:pPr>
        <w:rPr>
          <w:rFonts w:ascii="Open Sans" w:hAnsi="Open Sans" w:cs="Arial"/>
          <w:bCs/>
          <w:kern w:val="28"/>
          <w:szCs w:val="22"/>
        </w:rPr>
      </w:pPr>
      <w:r w:rsidRPr="00AB4076">
        <w:rPr>
          <w:rFonts w:ascii="Open Sans" w:hAnsi="Open Sans"/>
        </w:rPr>
        <w:t xml:space="preserve">Učenici će zaključiti da je potrebno zamjeniti neke dijelove pravih podataka i ustupiti mjesto informacijama kao što su </w:t>
      </w:r>
      <w:r>
        <w:rPr>
          <w:rFonts w:ascii="Open Sans" w:hAnsi="Open Sans"/>
        </w:rPr>
        <w:t xml:space="preserve">redni </w:t>
      </w:r>
      <w:r w:rsidRPr="00AB4076">
        <w:rPr>
          <w:rFonts w:ascii="Open Sans" w:hAnsi="Open Sans"/>
        </w:rPr>
        <w:t>broj paketa i ukupan broj paketa</w:t>
      </w:r>
      <w:r>
        <w:rPr>
          <w:rFonts w:ascii="Open Sans" w:hAnsi="Open Sans"/>
        </w:rPr>
        <w:t xml:space="preserve">, i da li ili ne je to paket o potvrdi prijema (eng. </w:t>
      </w:r>
      <w:r w:rsidRPr="00DF3BC6">
        <w:rPr>
          <w:rFonts w:ascii="Open Sans" w:hAnsi="Open Sans" w:cs="Arial"/>
          <w:bCs/>
          <w:kern w:val="28"/>
          <w:szCs w:val="22"/>
        </w:rPr>
        <w:t>an acklnowledgement packet</w:t>
      </w:r>
      <w:r>
        <w:rPr>
          <w:rFonts w:ascii="Open Sans" w:hAnsi="Open Sans" w:cs="Arial"/>
          <w:bCs/>
          <w:kern w:val="28"/>
          <w:szCs w:val="22"/>
        </w:rPr>
        <w:t xml:space="preserve">). Iz razloga što ove informacije zauzimaju prostor pravim porukama ukupan broj paketa potreban za  slanje jedne poruke će se povećati. </w:t>
      </w:r>
    </w:p>
    <w:p w:rsidR="000034A4" w:rsidRDefault="000034A4" w:rsidP="000034A4">
      <w:pPr>
        <w:rPr>
          <w:rFonts w:ascii="Open Sans" w:hAnsi="Open Sans"/>
        </w:rPr>
      </w:pPr>
      <w:r>
        <w:rPr>
          <w:rFonts w:ascii="Open Sans" w:hAnsi="Open Sans"/>
        </w:rPr>
        <w:t xml:space="preserve">Internet protokoli kao što su TCP i UDP uspješno balansiraju ove faktore kako bi omogućili pouzdan i efikasan prenos podataka. </w:t>
      </w:r>
    </w:p>
    <w:p w:rsidR="000034A4" w:rsidRPr="00D8404E" w:rsidRDefault="000034A4" w:rsidP="000034A4">
      <w:pPr>
        <w:rPr>
          <w:rFonts w:ascii="Open Sans" w:hAnsi="Open Sans"/>
        </w:rPr>
      </w:pPr>
      <w:r w:rsidRPr="00D8404E">
        <w:rPr>
          <w:rFonts w:ascii="Open Sans" w:hAnsi="Open Sans"/>
        </w:rPr>
        <w:t>Ova aktivnost je adaptirana na osnovu jedne druge aktivnosti dostupne kroz program “Computing Science Inside” (</w:t>
      </w:r>
      <w:r w:rsidRPr="00DF3BC6">
        <w:rPr>
          <w:rFonts w:ascii="Open Sans" w:hAnsi="Open Sans" w:cs="Arial"/>
          <w:bCs/>
          <w:kern w:val="28"/>
          <w:szCs w:val="22"/>
        </w:rPr>
        <w:t>csi.dcs.gla.ac.uk).</w:t>
      </w:r>
    </w:p>
    <w:p w:rsidR="000034A4" w:rsidRDefault="000034A4" w:rsidP="000034A4">
      <w:pPr>
        <w:ind w:left="924"/>
        <w:rPr>
          <w:rFonts w:ascii="Open Sans" w:hAnsi="Open Sans"/>
        </w:rPr>
      </w:pPr>
    </w:p>
    <w:p w:rsidR="00846319" w:rsidRDefault="00846319">
      <w:pPr>
        <w:spacing w:after="0"/>
        <w:ind w:left="0"/>
        <w:rPr>
          <w:rFonts w:ascii="Open Sans" w:hAnsi="Open Sans" w:cs="Arial"/>
          <w:bCs/>
          <w:kern w:val="28"/>
          <w:szCs w:val="22"/>
        </w:rPr>
      </w:pPr>
    </w:p>
    <w:p w:rsidR="00846319" w:rsidRDefault="00846319">
      <w:pPr>
        <w:spacing w:after="0"/>
        <w:ind w:left="0"/>
        <w:rPr>
          <w:rFonts w:ascii="Open Sans" w:hAnsi="Open Sans" w:cs="Arial"/>
          <w:b/>
          <w:bCs/>
          <w:kern w:val="28"/>
          <w:sz w:val="72"/>
          <w:szCs w:val="32"/>
        </w:rPr>
      </w:pPr>
      <w:r>
        <w:rPr>
          <w:rFonts w:ascii="Open Sans" w:hAnsi="Open Sans" w:cs="Arial"/>
          <w:b/>
          <w:bCs/>
          <w:kern w:val="28"/>
          <w:sz w:val="72"/>
          <w:szCs w:val="32"/>
        </w:rPr>
        <w:br w:type="page"/>
      </w:r>
    </w:p>
    <w:p w:rsidR="00846319" w:rsidRDefault="00846319">
      <w:pPr>
        <w:spacing w:after="0"/>
        <w:ind w:left="0"/>
        <w:rPr>
          <w:rFonts w:ascii="Open Sans" w:hAnsi="Open Sans" w:cs="Arial"/>
          <w:b/>
          <w:bCs/>
          <w:kern w:val="28"/>
          <w:sz w:val="72"/>
          <w:szCs w:val="32"/>
        </w:rPr>
      </w:pPr>
    </w:p>
    <w:p w:rsidR="00CF14BE" w:rsidRPr="00673612" w:rsidRDefault="000034A4" w:rsidP="004A2DBB">
      <w:pPr>
        <w:pStyle w:val="Title"/>
        <w:ind w:left="2160" w:firstLine="720"/>
        <w:jc w:val="left"/>
        <w:rPr>
          <w:rFonts w:ascii="Open Sans" w:hAnsi="Open Sans"/>
        </w:rPr>
      </w:pPr>
      <w:r>
        <w:rPr>
          <w:rFonts w:ascii="Open Sans" w:hAnsi="Open Sans"/>
        </w:rPr>
        <w:t>DIO</w:t>
      </w:r>
      <w:r w:rsidR="00CF14BE" w:rsidRPr="00673612">
        <w:rPr>
          <w:rFonts w:ascii="Open Sans" w:hAnsi="Open Sans"/>
        </w:rPr>
        <w:t xml:space="preserve"> III</w:t>
      </w:r>
    </w:p>
    <w:p w:rsidR="00CF14BE" w:rsidRPr="00673612" w:rsidRDefault="000034A4">
      <w:pPr>
        <w:pStyle w:val="Heading1"/>
        <w:numPr>
          <w:ilvl w:val="0"/>
          <w:numId w:val="0"/>
        </w:numPr>
        <w:ind w:left="567"/>
        <w:rPr>
          <w:rFonts w:ascii="Open Sans" w:hAnsi="Open Sans"/>
        </w:rPr>
        <w:sectPr w:rsidR="00CF14BE" w:rsidRPr="00673612" w:rsidSect="00B82D0E">
          <w:pgSz w:w="11906" w:h="16838" w:code="9"/>
          <w:pgMar w:top="1418" w:right="1701" w:bottom="1985" w:left="1701" w:header="709" w:footer="1134" w:gutter="0"/>
          <w:cols w:space="708"/>
          <w:vAlign w:val="center"/>
          <w:docGrid w:linePitch="360"/>
        </w:sectPr>
      </w:pPr>
      <w:bookmarkStart w:id="54" w:name="_Toc280342984"/>
      <w:r>
        <w:rPr>
          <w:rFonts w:ascii="Open Sans" w:hAnsi="Open Sans"/>
          <w:iCs/>
        </w:rPr>
        <w:t>Saopštiti Računarima Šta Raditi</w:t>
      </w:r>
      <w:r w:rsidR="00CF14BE" w:rsidRPr="00673612">
        <w:rPr>
          <w:rFonts w:ascii="Open Sans" w:hAnsi="Open Sans"/>
        </w:rPr>
        <w:t>—</w:t>
      </w:r>
      <w:r>
        <w:rPr>
          <w:rFonts w:ascii="Open Sans" w:hAnsi="Open Sans"/>
        </w:rPr>
        <w:t>Predstavljanje Procedura</w:t>
      </w:r>
      <w:bookmarkEnd w:id="54"/>
    </w:p>
    <w:p w:rsidR="00CF14BE" w:rsidRPr="00673612" w:rsidRDefault="00846319">
      <w:pPr>
        <w:pStyle w:val="HiddenfromContents"/>
        <w:rPr>
          <w:rFonts w:ascii="Open Sans" w:hAnsi="Open Sans"/>
        </w:rPr>
      </w:pPr>
      <w:r>
        <w:rPr>
          <w:rFonts w:ascii="Open Sans" w:hAnsi="Open Sans"/>
          <w:iCs w:val="0"/>
        </w:rPr>
        <w:lastRenderedPageBreak/>
        <w:t>Saopštiti Računarima Šta Raditi</w:t>
      </w:r>
    </w:p>
    <w:p w:rsidR="00CF14BE" w:rsidRPr="00673612" w:rsidRDefault="007148AC">
      <w:pPr>
        <w:rPr>
          <w:rFonts w:ascii="Open Sans" w:hAnsi="Open Sans"/>
          <w:snapToGrid w:val="0"/>
        </w:rPr>
      </w:pPr>
      <w:r>
        <w:rPr>
          <w:rFonts w:ascii="Open Sans" w:hAnsi="Open Sans"/>
          <w:snapToGrid w:val="0"/>
        </w:rPr>
        <w:t>Ra</w:t>
      </w:r>
      <w:r>
        <w:rPr>
          <w:rFonts w:ascii="Open Sans" w:hAnsi="Open Sans"/>
          <w:snapToGrid w:val="0"/>
          <w:lang w:val="bs-Latn-BA"/>
        </w:rPr>
        <w:t>čunari prate i izvršavaju naredbe</w:t>
      </w:r>
      <w:r w:rsidR="00CF14BE" w:rsidRPr="00673612">
        <w:rPr>
          <w:rFonts w:ascii="Open Sans" w:hAnsi="Open Sans"/>
          <w:snapToGrid w:val="0"/>
        </w:rPr>
        <w:t>—</w:t>
      </w:r>
      <w:r>
        <w:rPr>
          <w:rFonts w:ascii="Open Sans" w:hAnsi="Open Sans"/>
          <w:snapToGrid w:val="0"/>
        </w:rPr>
        <w:t>na milione naredbi u samo jednoj sekundi.</w:t>
      </w:r>
      <w:r w:rsidR="00CF14BE" w:rsidRPr="00673612">
        <w:rPr>
          <w:rFonts w:ascii="Open Sans" w:hAnsi="Open Sans"/>
          <w:snapToGrid w:val="0"/>
        </w:rPr>
        <w:t xml:space="preserve"> </w:t>
      </w:r>
      <w:r>
        <w:rPr>
          <w:rFonts w:ascii="Open Sans" w:hAnsi="Open Sans"/>
          <w:snapToGrid w:val="0"/>
        </w:rPr>
        <w:t>Da bi saopštili jednom računaru što uraditi sve što treba je dati mu prave naredbe. S druge strane, to nije uvijek tako jednostavno kako izgleda</w:t>
      </w:r>
      <w:r w:rsidR="00CF14BE" w:rsidRPr="00673612">
        <w:rPr>
          <w:rFonts w:ascii="Open Sans" w:hAnsi="Open Sans"/>
          <w:snapToGrid w:val="0"/>
        </w:rPr>
        <w:t xml:space="preserve">! </w:t>
      </w:r>
    </w:p>
    <w:p w:rsidR="00CF14BE" w:rsidRPr="00673612" w:rsidRDefault="007148AC">
      <w:pPr>
        <w:rPr>
          <w:rFonts w:ascii="Open Sans" w:hAnsi="Open Sans"/>
          <w:snapToGrid w:val="0"/>
        </w:rPr>
      </w:pPr>
      <w:r>
        <w:rPr>
          <w:rFonts w:ascii="Open Sans" w:hAnsi="Open Sans"/>
          <w:snapToGrid w:val="0"/>
        </w:rPr>
        <w:t>Kada mi sami dobivamo naredbe koje treba izvršiti onda koristimo “zdravi razum” njihovo značenje. Ako neko kaže</w:t>
      </w:r>
      <w:r w:rsidR="00CF14BE" w:rsidRPr="00673612">
        <w:rPr>
          <w:rFonts w:ascii="Open Sans" w:hAnsi="Open Sans"/>
          <w:snapToGrid w:val="0"/>
        </w:rPr>
        <w:t xml:space="preserve"> “</w:t>
      </w:r>
      <w:r>
        <w:rPr>
          <w:rFonts w:ascii="Open Sans" w:hAnsi="Open Sans"/>
          <w:snapToGrid w:val="0"/>
        </w:rPr>
        <w:t>prođi kroz ta vrata</w:t>
      </w:r>
      <w:r w:rsidR="00CF14BE" w:rsidRPr="00673612">
        <w:rPr>
          <w:rFonts w:ascii="Open Sans" w:hAnsi="Open Sans"/>
          <w:snapToGrid w:val="0"/>
        </w:rPr>
        <w:t xml:space="preserve">,” </w:t>
      </w:r>
      <w:r>
        <w:rPr>
          <w:rFonts w:ascii="Open Sans" w:hAnsi="Open Sans"/>
          <w:snapToGrid w:val="0"/>
        </w:rPr>
        <w:t>onda on ne misli da treba stvarno probity vrata</w:t>
      </w:r>
      <w:r w:rsidR="00CF14BE" w:rsidRPr="00673612">
        <w:rPr>
          <w:rFonts w:ascii="Open Sans" w:hAnsi="Open Sans"/>
          <w:snapToGrid w:val="0"/>
        </w:rPr>
        <w:t>—</w:t>
      </w:r>
      <w:r>
        <w:rPr>
          <w:rFonts w:ascii="Open Sans" w:hAnsi="Open Sans"/>
          <w:snapToGrid w:val="0"/>
        </w:rPr>
        <w:t>misli da treba proći kroz vratnicu i ako je potrebno prvo otvoriti vrata</w:t>
      </w:r>
      <w:r w:rsidR="00CF14BE" w:rsidRPr="00673612">
        <w:rPr>
          <w:rFonts w:ascii="Open Sans" w:hAnsi="Open Sans"/>
          <w:snapToGrid w:val="0"/>
        </w:rPr>
        <w:t xml:space="preserve">! </w:t>
      </w:r>
      <w:r>
        <w:rPr>
          <w:rFonts w:ascii="Open Sans" w:hAnsi="Open Sans"/>
          <w:snapToGrid w:val="0"/>
        </w:rPr>
        <w:t>Računari su drugačiji. Zaista, kada su spojeni na jedan pokretni robot onda treba pažljivo razmisliti o svim sigurnosnim aspektima upravljanja kako ne bi došlo do uništavanja dobara ili izazivanja nesreća ako bi se naredbe izvršavala na “bukvalan” način—kaon a primjer probati proći kroz vrata</w:t>
      </w:r>
      <w:r w:rsidR="00CF14BE" w:rsidRPr="00673612">
        <w:rPr>
          <w:rFonts w:ascii="Open Sans" w:hAnsi="Open Sans"/>
          <w:snapToGrid w:val="0"/>
        </w:rPr>
        <w:t xml:space="preserve">. </w:t>
      </w:r>
      <w:r w:rsidR="008A389B">
        <w:rPr>
          <w:rFonts w:ascii="Open Sans" w:hAnsi="Open Sans"/>
          <w:snapToGrid w:val="0"/>
        </w:rPr>
        <w:t>Treba malo vremena da se naviknete r</w:t>
      </w:r>
      <w:r>
        <w:rPr>
          <w:rFonts w:ascii="Open Sans" w:hAnsi="Open Sans"/>
          <w:snapToGrid w:val="0"/>
        </w:rPr>
        <w:t>aditi sa nečim što slijepo</w:t>
      </w:r>
      <w:r w:rsidR="008A389B">
        <w:rPr>
          <w:rFonts w:ascii="Open Sans" w:hAnsi="Open Sans"/>
          <w:snapToGrid w:val="0"/>
        </w:rPr>
        <w:t>, bez razmišljanja,</w:t>
      </w:r>
      <w:r>
        <w:rPr>
          <w:rFonts w:ascii="Open Sans" w:hAnsi="Open Sans"/>
          <w:snapToGrid w:val="0"/>
        </w:rPr>
        <w:t xml:space="preserve"> i tačno izvršava svaku naredbu</w:t>
      </w:r>
      <w:r w:rsidR="00CF14BE" w:rsidRPr="00673612">
        <w:rPr>
          <w:rFonts w:ascii="Open Sans" w:hAnsi="Open Sans"/>
          <w:snapToGrid w:val="0"/>
        </w:rPr>
        <w:t>.</w:t>
      </w:r>
    </w:p>
    <w:p w:rsidR="00CF14BE" w:rsidRPr="00673612" w:rsidRDefault="008A389B">
      <w:pPr>
        <w:rPr>
          <w:rFonts w:ascii="Open Sans" w:hAnsi="Open Sans"/>
          <w:snapToGrid w:val="0"/>
        </w:rPr>
      </w:pPr>
      <w:r>
        <w:rPr>
          <w:rFonts w:ascii="Open Sans" w:hAnsi="Open Sans"/>
          <w:snapToGrid w:val="0"/>
        </w:rPr>
        <w:t>Dvije aktivnosti predložene u ovom dijelu će nam dati ideju na šta liči i kako je, koristeći unaprijed dat skup naredbi, komunicirati sa mašinom koja bespogovorno i slijepo sluša sve što joj se kaže.</w:t>
      </w:r>
      <w:r w:rsidR="00CF14BE" w:rsidRPr="00673612">
        <w:rPr>
          <w:rFonts w:ascii="Open Sans" w:hAnsi="Open Sans"/>
          <w:snapToGrid w:val="0"/>
        </w:rPr>
        <w:t xml:space="preserve"> </w:t>
      </w:r>
    </w:p>
    <w:p w:rsidR="00CF14BE" w:rsidRPr="00673612" w:rsidRDefault="008A389B">
      <w:pPr>
        <w:pStyle w:val="WorksheetNormal"/>
        <w:rPr>
          <w:rFonts w:ascii="Open Sans" w:hAnsi="Open Sans"/>
          <w:snapToGrid w:val="0"/>
        </w:rPr>
      </w:pPr>
      <w:r>
        <w:rPr>
          <w:rFonts w:ascii="Open Sans" w:hAnsi="Open Sans"/>
          <w:snapToGrid w:val="0"/>
        </w:rPr>
        <w:t xml:space="preserve">Prva aktivnost će nas naučiti o </w:t>
      </w:r>
      <w:r w:rsidR="00CF14BE" w:rsidRPr="00673612">
        <w:rPr>
          <w:rFonts w:ascii="Open Sans" w:hAnsi="Open Sans"/>
          <w:snapToGrid w:val="0"/>
        </w:rPr>
        <w:t>“ma</w:t>
      </w:r>
      <w:r>
        <w:rPr>
          <w:rFonts w:ascii="Open Sans" w:hAnsi="Open Sans"/>
          <w:snapToGrid w:val="0"/>
        </w:rPr>
        <w:t>š</w:t>
      </w:r>
      <w:r w:rsidR="00CF14BE" w:rsidRPr="00673612">
        <w:rPr>
          <w:rFonts w:ascii="Open Sans" w:hAnsi="Open Sans"/>
          <w:snapToGrid w:val="0"/>
        </w:rPr>
        <w:t>in</w:t>
      </w:r>
      <w:r>
        <w:rPr>
          <w:rFonts w:ascii="Open Sans" w:hAnsi="Open Sans"/>
          <w:snapToGrid w:val="0"/>
        </w:rPr>
        <w:t>i</w:t>
      </w:r>
      <w:r w:rsidR="00CF14BE" w:rsidRPr="00673612">
        <w:rPr>
          <w:rFonts w:ascii="Open Sans" w:hAnsi="Open Sans"/>
          <w:snapToGrid w:val="0"/>
        </w:rPr>
        <w:t xml:space="preserve">” </w:t>
      </w:r>
      <w:r>
        <w:rPr>
          <w:rFonts w:ascii="Open Sans" w:hAnsi="Open Sans"/>
          <w:snapToGrid w:val="0"/>
        </w:rPr>
        <w:t>koju računari koriste da bi prepoznali riječi, brojeve ili stringove simbola sa kojima onda računar može dalje raditi. Ove “</w:t>
      </w:r>
      <w:r w:rsidR="00CF14BE" w:rsidRPr="00673612">
        <w:rPr>
          <w:rFonts w:ascii="Open Sans" w:hAnsi="Open Sans"/>
          <w:snapToGrid w:val="0"/>
        </w:rPr>
        <w:t>ma</w:t>
      </w:r>
      <w:r>
        <w:rPr>
          <w:rFonts w:ascii="Open Sans" w:hAnsi="Open Sans"/>
          <w:snapToGrid w:val="0"/>
        </w:rPr>
        <w:t>š</w:t>
      </w:r>
      <w:r w:rsidR="00CF14BE" w:rsidRPr="00673612">
        <w:rPr>
          <w:rFonts w:ascii="Open Sans" w:hAnsi="Open Sans"/>
          <w:snapToGrid w:val="0"/>
        </w:rPr>
        <w:t xml:space="preserve">ine” </w:t>
      </w:r>
      <w:r>
        <w:rPr>
          <w:rFonts w:ascii="Open Sans" w:hAnsi="Open Sans"/>
          <w:snapToGrid w:val="0"/>
        </w:rPr>
        <w:t>se nazivaju konačni automati</w:t>
      </w:r>
      <w:r w:rsidR="00CF14BE" w:rsidRPr="00673612">
        <w:rPr>
          <w:rFonts w:ascii="Open Sans" w:hAnsi="Open Sans"/>
          <w:snapToGrid w:val="0"/>
        </w:rPr>
        <w:t>.</w:t>
      </w:r>
    </w:p>
    <w:p w:rsidR="008A389B" w:rsidRDefault="008A389B">
      <w:pPr>
        <w:pStyle w:val="WorksheetNormal"/>
        <w:rPr>
          <w:rFonts w:ascii="Open Sans" w:hAnsi="Open Sans"/>
          <w:snapToGrid w:val="0"/>
        </w:rPr>
      </w:pPr>
      <w:r>
        <w:rPr>
          <w:rFonts w:ascii="Open Sans" w:hAnsi="Open Sans"/>
          <w:snapToGrid w:val="0"/>
        </w:rPr>
        <w:t xml:space="preserve">Druga aktivnost uvodi nas i predstavlja nam način na koji je moguće komunicirati sa računarima. Jedan dobar programmer mora naučiti kako saopštiti računaru šta treba uraditi i to koristeći unaprijed dat skup naredbi koje će se poslije slijepo izvršavati. </w:t>
      </w:r>
    </w:p>
    <w:p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68539C88" wp14:editId="20FBA677">
            <wp:extent cx="4443730" cy="2643505"/>
            <wp:effectExtent l="0" t="0" r="1270" b="0"/>
            <wp:docPr id="59" name="Picture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3730" cy="2643505"/>
                    </a:xfrm>
                    <a:prstGeom prst="rect">
                      <a:avLst/>
                    </a:prstGeom>
                    <a:noFill/>
                    <a:ln>
                      <a:noFill/>
                    </a:ln>
                  </pic:spPr>
                </pic:pic>
              </a:graphicData>
            </a:graphic>
          </wp:inline>
        </w:drawing>
      </w:r>
    </w:p>
    <w:p w:rsidR="00CF14BE" w:rsidRPr="00673612" w:rsidRDefault="008A389B">
      <w:pPr>
        <w:pStyle w:val="HiddenfromContents"/>
        <w:rPr>
          <w:rFonts w:ascii="Open Sans" w:hAnsi="Open Sans"/>
        </w:rPr>
      </w:pPr>
      <w:r>
        <w:rPr>
          <w:rFonts w:ascii="Open Sans" w:hAnsi="Open Sans"/>
        </w:rPr>
        <w:lastRenderedPageBreak/>
        <w:t>Aktivnost</w:t>
      </w:r>
      <w:r w:rsidR="005A4B2D">
        <w:rPr>
          <w:rFonts w:ascii="Open Sans" w:hAnsi="Open Sans"/>
        </w:rPr>
        <w:t xml:space="preserve"> 12</w:t>
      </w:r>
    </w:p>
    <w:p w:rsidR="00CF14BE" w:rsidRPr="00673612" w:rsidRDefault="008A389B">
      <w:pPr>
        <w:pStyle w:val="ActivityName"/>
        <w:rPr>
          <w:rFonts w:ascii="Open Sans" w:hAnsi="Open Sans"/>
        </w:rPr>
      </w:pPr>
      <w:bookmarkStart w:id="55" w:name="_Toc280342985"/>
      <w:r>
        <w:rPr>
          <w:rFonts w:ascii="Open Sans" w:hAnsi="Open Sans"/>
        </w:rPr>
        <w:t>Lov na blago</w:t>
      </w:r>
      <w:r w:rsidR="00CF14BE" w:rsidRPr="00673612">
        <w:rPr>
          <w:rFonts w:ascii="Open Sans" w:hAnsi="Open Sans"/>
        </w:rPr>
        <w:t>—</w:t>
      </w:r>
      <w:r>
        <w:rPr>
          <w:rFonts w:ascii="Open Sans" w:hAnsi="Open Sans"/>
          <w:i/>
          <w:iCs w:val="0"/>
        </w:rPr>
        <w:t xml:space="preserve">Konačni </w:t>
      </w:r>
      <w:r w:rsidR="00CF14BE" w:rsidRPr="00673612">
        <w:rPr>
          <w:rFonts w:ascii="Open Sans" w:hAnsi="Open Sans"/>
          <w:i/>
          <w:iCs w:val="0"/>
        </w:rPr>
        <w:t>Automat</w:t>
      </w:r>
      <w:bookmarkEnd w:id="55"/>
      <w:r>
        <w:rPr>
          <w:rFonts w:ascii="Open Sans" w:hAnsi="Open Sans"/>
          <w:i/>
          <w:iCs w:val="0"/>
        </w:rPr>
        <w:t>i</w:t>
      </w:r>
    </w:p>
    <w:p w:rsidR="00CF14BE" w:rsidRPr="00673612" w:rsidRDefault="008A389B">
      <w:pPr>
        <w:pStyle w:val="Heading6"/>
        <w:rPr>
          <w:rFonts w:ascii="Open Sans" w:hAnsi="Open Sans"/>
        </w:rPr>
      </w:pPr>
      <w:r>
        <w:rPr>
          <w:rFonts w:ascii="Open Sans" w:hAnsi="Open Sans"/>
        </w:rPr>
        <w:t>Sažetak</w:t>
      </w:r>
      <w:r w:rsidR="00CF14BE" w:rsidRPr="00673612">
        <w:rPr>
          <w:rFonts w:ascii="Open Sans" w:hAnsi="Open Sans"/>
        </w:rPr>
        <w:t xml:space="preserve"> </w:t>
      </w:r>
    </w:p>
    <w:p w:rsidR="00CF14BE" w:rsidRPr="00673612" w:rsidRDefault="008A389B">
      <w:pPr>
        <w:pStyle w:val="BodyTextIndent3"/>
        <w:spacing w:after="240"/>
        <w:rPr>
          <w:rFonts w:ascii="Open Sans" w:hAnsi="Open Sans"/>
          <w:b w:val="0"/>
          <w:bCs w:val="0"/>
          <w:snapToGrid w:val="0"/>
        </w:rPr>
      </w:pPr>
      <w:r>
        <w:rPr>
          <w:rFonts w:ascii="Open Sans" w:hAnsi="Open Sans"/>
          <w:b w:val="0"/>
          <w:bCs w:val="0"/>
          <w:snapToGrid w:val="0"/>
        </w:rPr>
        <w:t xml:space="preserve">Računarski programi često moraju obraditi (procesirati) niz simbola kao što su slova ili riječi u jednom dokumentu, ili poneka trebaju anlizirati tekst nekog drugog računarskog programa. Računarski stručnjaci često koristi konačne automate da bi to uradili. Jedan konačni automat (eng. </w:t>
      </w:r>
      <w:r w:rsidR="00CF14BE" w:rsidRPr="00673612">
        <w:rPr>
          <w:rFonts w:ascii="Open Sans" w:hAnsi="Open Sans"/>
          <w:b w:val="0"/>
          <w:bCs w:val="0"/>
          <w:snapToGrid w:val="0"/>
        </w:rPr>
        <w:t>finite-state automaton</w:t>
      </w:r>
      <w:r>
        <w:rPr>
          <w:rFonts w:ascii="Open Sans" w:hAnsi="Open Sans"/>
          <w:b w:val="0"/>
          <w:bCs w:val="0"/>
          <w:snapToGrid w:val="0"/>
        </w:rPr>
        <w:t>)</w:t>
      </w:r>
      <w:r w:rsidR="00CF14BE" w:rsidRPr="00673612">
        <w:rPr>
          <w:rFonts w:ascii="Open Sans" w:hAnsi="Open Sans"/>
          <w:b w:val="0"/>
          <w:bCs w:val="0"/>
          <w:snapToGrid w:val="0"/>
        </w:rPr>
        <w:t xml:space="preserve"> (</w:t>
      </w:r>
      <w:r>
        <w:rPr>
          <w:rFonts w:ascii="Open Sans" w:hAnsi="Open Sans"/>
          <w:b w:val="0"/>
          <w:bCs w:val="0"/>
          <w:snapToGrid w:val="0"/>
        </w:rPr>
        <w:t xml:space="preserve">skraćeno </w:t>
      </w:r>
      <w:r w:rsidR="00CF14BE" w:rsidRPr="00673612">
        <w:rPr>
          <w:rFonts w:ascii="Open Sans" w:hAnsi="Open Sans"/>
          <w:b w:val="0"/>
          <w:bCs w:val="0"/>
          <w:snapToGrid w:val="0"/>
        </w:rPr>
        <w:t xml:space="preserve">FSA) </w:t>
      </w:r>
      <w:r w:rsidR="00A31355">
        <w:rPr>
          <w:rFonts w:ascii="Open Sans" w:hAnsi="Open Sans"/>
          <w:b w:val="0"/>
          <w:bCs w:val="0"/>
          <w:snapToGrid w:val="0"/>
        </w:rPr>
        <w:t>prati dati skup naredbi da vidi da li računar može prepoznati riječ ili niz slova (string). Mi ćemo ovdje raditi sa nečim što je potpuno jednako jednom Konačnom Automatu</w:t>
      </w:r>
      <w:r w:rsidR="00CF14BE" w:rsidRPr="00673612">
        <w:rPr>
          <w:rFonts w:ascii="Open Sans" w:hAnsi="Open Sans"/>
          <w:b w:val="0"/>
          <w:bCs w:val="0"/>
          <w:snapToGrid w:val="0"/>
        </w:rPr>
        <w:t>—</w:t>
      </w:r>
      <w:r w:rsidR="00A31355">
        <w:rPr>
          <w:rFonts w:ascii="Open Sans" w:hAnsi="Open Sans"/>
          <w:b w:val="0"/>
          <w:bCs w:val="0"/>
          <w:snapToGrid w:val="0"/>
        </w:rPr>
        <w:t>mapi blaga</w:t>
      </w:r>
      <w:r w:rsidR="00CF14BE" w:rsidRPr="00673612">
        <w:rPr>
          <w:rFonts w:ascii="Open Sans" w:hAnsi="Open Sans"/>
          <w:b w:val="0"/>
          <w:bCs w:val="0"/>
          <w:snapToGrid w:val="0"/>
        </w:rPr>
        <w:t>!</w:t>
      </w:r>
    </w:p>
    <w:p w:rsidR="00A31355" w:rsidRDefault="00A31355" w:rsidP="00A31355">
      <w:pPr>
        <w:pStyle w:val="Heading6"/>
      </w:pPr>
      <w:r>
        <w:rPr>
          <w:rFonts w:ascii="Open Sans" w:hAnsi="Open Sans"/>
        </w:rPr>
        <w:t>Veze sa Curriculum-om</w:t>
      </w:r>
    </w:p>
    <w:p w:rsidR="00A31355" w:rsidRDefault="00A31355" w:rsidP="00A31355">
      <w:pPr>
        <w:pStyle w:val="Bulleted"/>
        <w:numPr>
          <w:ilvl w:val="0"/>
          <w:numId w:val="54"/>
        </w:numPr>
      </w:pPr>
      <w:r>
        <w:rPr>
          <w:rFonts w:ascii="Open Sans" w:hAnsi="Open Sans"/>
        </w:rPr>
        <w:t xml:space="preserve">Matematika: Razvoj logike </w:t>
      </w:r>
      <w:r w:rsidR="007E089E">
        <w:rPr>
          <w:rFonts w:ascii="Open Sans" w:hAnsi="Open Sans"/>
        </w:rPr>
        <w:t>i</w:t>
      </w:r>
      <w:r>
        <w:rPr>
          <w:rFonts w:ascii="Open Sans" w:hAnsi="Open Sans"/>
        </w:rPr>
        <w:t xml:space="preserve"> logičkog razmišljanja – koristiti riječi </w:t>
      </w:r>
      <w:r w:rsidR="007E089E">
        <w:rPr>
          <w:rFonts w:ascii="Open Sans" w:hAnsi="Open Sans"/>
        </w:rPr>
        <w:t>i</w:t>
      </w:r>
      <w:r>
        <w:rPr>
          <w:rFonts w:ascii="Open Sans" w:hAnsi="Open Sans"/>
        </w:rPr>
        <w:t xml:space="preserve"> simbole kako bi se opisali i produžili i kompletirali dati uzorci</w:t>
      </w:r>
    </w:p>
    <w:p w:rsidR="00A31355" w:rsidRPr="00A31355" w:rsidRDefault="00A31355" w:rsidP="00A31355">
      <w:pPr>
        <w:pStyle w:val="Bulleted"/>
        <w:numPr>
          <w:ilvl w:val="0"/>
          <w:numId w:val="54"/>
        </w:numPr>
      </w:pPr>
      <w:r>
        <w:rPr>
          <w:rFonts w:ascii="Open Sans" w:hAnsi="Open Sans"/>
        </w:rPr>
        <w:t>Socijalne nauke</w:t>
      </w:r>
    </w:p>
    <w:p w:rsidR="00A31355" w:rsidRDefault="00A31355" w:rsidP="00A31355">
      <w:pPr>
        <w:pStyle w:val="Bulleted"/>
        <w:numPr>
          <w:ilvl w:val="0"/>
          <w:numId w:val="54"/>
        </w:numPr>
      </w:pPr>
      <w:r>
        <w:rPr>
          <w:rFonts w:ascii="Open Sans" w:hAnsi="Open Sans"/>
        </w:rPr>
        <w:t>Maternji jezik</w:t>
      </w:r>
    </w:p>
    <w:p w:rsidR="00A31355" w:rsidRDefault="00A31355" w:rsidP="00A31355">
      <w:pPr>
        <w:pStyle w:val="Heading6"/>
      </w:pPr>
      <w:r>
        <w:rPr>
          <w:rFonts w:ascii="Open Sans" w:hAnsi="Open Sans"/>
        </w:rPr>
        <w:t>Vještine</w:t>
      </w:r>
    </w:p>
    <w:p w:rsidR="00CF14BE" w:rsidRPr="00673612" w:rsidRDefault="00A31355">
      <w:pPr>
        <w:pStyle w:val="Bulleted"/>
        <w:rPr>
          <w:rFonts w:ascii="Open Sans" w:hAnsi="Open Sans"/>
          <w:snapToGrid w:val="0"/>
        </w:rPr>
      </w:pPr>
      <w:r>
        <w:rPr>
          <w:rFonts w:ascii="Open Sans" w:hAnsi="Open Sans"/>
          <w:snapToGrid w:val="0"/>
        </w:rPr>
        <w:t>Jednostavno čitanje mapa</w:t>
      </w:r>
      <w:r w:rsidR="00CF14BE" w:rsidRPr="00673612">
        <w:rPr>
          <w:rFonts w:ascii="Open Sans" w:hAnsi="Open Sans"/>
          <w:snapToGrid w:val="0"/>
        </w:rPr>
        <w:t xml:space="preserve"> </w:t>
      </w:r>
    </w:p>
    <w:p w:rsidR="00CF14BE" w:rsidRPr="00673612" w:rsidRDefault="00A31355">
      <w:pPr>
        <w:pStyle w:val="Bulleted"/>
        <w:rPr>
          <w:rFonts w:ascii="Open Sans" w:hAnsi="Open Sans"/>
          <w:snapToGrid w:val="0"/>
        </w:rPr>
      </w:pPr>
      <w:r>
        <w:rPr>
          <w:rFonts w:ascii="Open Sans" w:hAnsi="Open Sans"/>
          <w:snapToGrid w:val="0"/>
        </w:rPr>
        <w:t>Prepoznavanje uzoraka</w:t>
      </w:r>
    </w:p>
    <w:p w:rsidR="00CF14BE" w:rsidRPr="00673612" w:rsidRDefault="00A31355">
      <w:pPr>
        <w:pStyle w:val="Bulleted"/>
        <w:rPr>
          <w:rFonts w:ascii="Open Sans" w:hAnsi="Open Sans"/>
          <w:snapToGrid w:val="0"/>
        </w:rPr>
      </w:pPr>
      <w:r>
        <w:rPr>
          <w:rFonts w:ascii="Open Sans" w:hAnsi="Open Sans"/>
          <w:snapToGrid w:val="0"/>
        </w:rPr>
        <w:t>Logika</w:t>
      </w:r>
    </w:p>
    <w:p w:rsidR="00CF14BE" w:rsidRDefault="00A31355">
      <w:pPr>
        <w:pStyle w:val="Bulleted"/>
        <w:rPr>
          <w:rFonts w:ascii="Open Sans" w:hAnsi="Open Sans"/>
          <w:snapToGrid w:val="0"/>
        </w:rPr>
      </w:pPr>
      <w:r>
        <w:rPr>
          <w:rFonts w:ascii="Open Sans" w:hAnsi="Open Sans"/>
          <w:snapToGrid w:val="0"/>
        </w:rPr>
        <w:t>Praćenje naredbi</w:t>
      </w:r>
    </w:p>
    <w:p w:rsidR="00A31355" w:rsidRDefault="00A31355" w:rsidP="00A31355">
      <w:pPr>
        <w:pStyle w:val="Heading6"/>
      </w:pPr>
      <w:r>
        <w:rPr>
          <w:rFonts w:ascii="Open Sans" w:hAnsi="Open Sans"/>
        </w:rPr>
        <w:t>Dobna/starosna grupa</w:t>
      </w:r>
    </w:p>
    <w:p w:rsidR="00A31355" w:rsidRPr="00673612" w:rsidRDefault="00A31355" w:rsidP="00A31355">
      <w:pPr>
        <w:pStyle w:val="Bulleted"/>
        <w:rPr>
          <w:rFonts w:ascii="Open Sans" w:hAnsi="Open Sans"/>
          <w:snapToGrid w:val="0"/>
        </w:rPr>
      </w:pPr>
      <w:r>
        <w:rPr>
          <w:rFonts w:ascii="Open Sans" w:hAnsi="Open Sans"/>
        </w:rPr>
        <w:t>9 godina i više</w:t>
      </w:r>
    </w:p>
    <w:p w:rsidR="00CF14BE" w:rsidRPr="00673612" w:rsidRDefault="00A31355">
      <w:pPr>
        <w:pStyle w:val="Heading6"/>
        <w:rPr>
          <w:rFonts w:ascii="Open Sans" w:hAnsi="Open Sans"/>
        </w:rPr>
      </w:pPr>
      <w:r>
        <w:rPr>
          <w:rFonts w:ascii="Open Sans" w:hAnsi="Open Sans"/>
        </w:rPr>
        <w:t>Materijali</w:t>
      </w:r>
    </w:p>
    <w:p w:rsidR="00CF14BE" w:rsidRPr="00673612" w:rsidRDefault="007E089E">
      <w:pPr>
        <w:pStyle w:val="BodyTextIndent"/>
        <w:spacing w:after="0"/>
        <w:rPr>
          <w:rFonts w:ascii="Open Sans" w:hAnsi="Open Sans"/>
        </w:rPr>
      </w:pPr>
      <w:r>
        <w:rPr>
          <w:rFonts w:ascii="Open Sans" w:hAnsi="Open Sans"/>
        </w:rPr>
        <w:t>Nastavniku će t</w:t>
      </w:r>
      <w:r w:rsidR="00A31355">
        <w:rPr>
          <w:rFonts w:ascii="Open Sans" w:hAnsi="Open Sans"/>
        </w:rPr>
        <w:t>reba</w:t>
      </w:r>
      <w:r>
        <w:rPr>
          <w:rFonts w:ascii="Open Sans" w:hAnsi="Open Sans"/>
        </w:rPr>
        <w:t>ti</w:t>
      </w:r>
      <w:r w:rsidR="00CF14BE" w:rsidRPr="00673612">
        <w:rPr>
          <w:rFonts w:ascii="Open Sans" w:hAnsi="Open Sans"/>
        </w:rPr>
        <w:t>:</w:t>
      </w:r>
    </w:p>
    <w:p w:rsidR="00CF14BE" w:rsidRPr="00673612" w:rsidRDefault="00A31355">
      <w:pPr>
        <w:pStyle w:val="Bulleted"/>
        <w:spacing w:after="60"/>
        <w:ind w:left="925" w:hanging="386"/>
        <w:rPr>
          <w:rFonts w:ascii="Open Sans" w:hAnsi="Open Sans"/>
        </w:rPr>
      </w:pPr>
      <w:r>
        <w:rPr>
          <w:rFonts w:ascii="Open Sans" w:hAnsi="Open Sans"/>
        </w:rPr>
        <w:t>Jedan komplet otočkih karata</w:t>
      </w:r>
      <w:r w:rsidR="00CF14BE" w:rsidRPr="00673612">
        <w:rPr>
          <w:rFonts w:ascii="Open Sans" w:hAnsi="Open Sans"/>
        </w:rPr>
        <w:t xml:space="preserve"> (</w:t>
      </w:r>
      <w:r>
        <w:rPr>
          <w:rFonts w:ascii="Open Sans" w:hAnsi="Open Sans"/>
        </w:rPr>
        <w:t>naredbe moraju biti sakrivene i nepoznate od onih učenika koji će pokušati nacrtati mapu</w:t>
      </w:r>
      <w:r w:rsidR="00CF14BE" w:rsidRPr="00673612">
        <w:rPr>
          <w:rFonts w:ascii="Open Sans" w:hAnsi="Open Sans"/>
        </w:rPr>
        <w:t>!)</w:t>
      </w:r>
      <w:r w:rsidR="00CF14BE" w:rsidRPr="00673612">
        <w:rPr>
          <w:rFonts w:ascii="Open Sans" w:hAnsi="Open Sans"/>
        </w:rPr>
        <w:br/>
      </w:r>
      <w:r>
        <w:rPr>
          <w:rFonts w:ascii="Open Sans" w:hAnsi="Open Sans"/>
        </w:rPr>
        <w:t xml:space="preserve">Kopirajte Uzorak za </w:t>
      </w:r>
      <w:r w:rsidR="007E089E">
        <w:rPr>
          <w:rFonts w:ascii="Open Sans" w:hAnsi="Open Sans"/>
        </w:rPr>
        <w:t>fotokopiranje</w:t>
      </w:r>
      <w:r w:rsidR="00CF14BE" w:rsidRPr="00673612">
        <w:rPr>
          <w:rFonts w:ascii="Open Sans" w:hAnsi="Open Sans"/>
        </w:rPr>
        <w:t xml:space="preserve">: </w:t>
      </w:r>
      <w:r w:rsidR="007E089E">
        <w:rPr>
          <w:rFonts w:ascii="Open Sans" w:hAnsi="Open Sans"/>
        </w:rPr>
        <w:t>Otočke karte</w:t>
      </w:r>
      <w:r w:rsidR="00CF14BE" w:rsidRPr="00673612">
        <w:rPr>
          <w:rFonts w:ascii="Open Sans" w:hAnsi="Open Sans"/>
        </w:rPr>
        <w:t xml:space="preserve"> (</w:t>
      </w:r>
      <w:r w:rsidR="007E089E">
        <w:rPr>
          <w:rFonts w:ascii="Open Sans" w:hAnsi="Open Sans"/>
        </w:rPr>
        <w:t xml:space="preserve">od stranice </w:t>
      </w:r>
      <w:r w:rsidR="00CF14BE" w:rsidRPr="00673612">
        <w:rPr>
          <w:rFonts w:ascii="Open Sans" w:hAnsi="Open Sans"/>
        </w:rPr>
        <w:fldChar w:fldCharType="begin"/>
      </w:r>
      <w:r w:rsidR="00CF14BE" w:rsidRPr="00673612">
        <w:rPr>
          <w:rFonts w:ascii="Open Sans" w:hAnsi="Open Sans"/>
        </w:rPr>
        <w:instrText xml:space="preserve"> PAGEREF Master_Islands \h </w:instrText>
      </w:r>
      <w:r w:rsidR="00CF14BE" w:rsidRPr="00673612">
        <w:rPr>
          <w:rFonts w:ascii="Open Sans" w:hAnsi="Open Sans"/>
        </w:rPr>
      </w:r>
      <w:r w:rsidR="00CF14BE" w:rsidRPr="00673612">
        <w:rPr>
          <w:rFonts w:ascii="Open Sans" w:hAnsi="Open Sans"/>
        </w:rPr>
        <w:fldChar w:fldCharType="separate"/>
      </w:r>
      <w:r w:rsidR="00434D44">
        <w:rPr>
          <w:rFonts w:ascii="Open Sans" w:hAnsi="Open Sans"/>
          <w:noProof/>
        </w:rPr>
        <w:t>110</w:t>
      </w:r>
      <w:r w:rsidR="00CF14BE" w:rsidRPr="00673612">
        <w:rPr>
          <w:rFonts w:ascii="Open Sans" w:hAnsi="Open Sans"/>
        </w:rPr>
        <w:fldChar w:fldCharType="end"/>
      </w:r>
      <w:r w:rsidR="007E089E">
        <w:rPr>
          <w:rFonts w:ascii="Open Sans" w:hAnsi="Open Sans"/>
        </w:rPr>
        <w:t>) i izrežite ih</w:t>
      </w:r>
      <w:r w:rsidR="00CF14BE" w:rsidRPr="00673612">
        <w:rPr>
          <w:rFonts w:ascii="Open Sans" w:hAnsi="Open Sans"/>
        </w:rPr>
        <w:t>.</w:t>
      </w:r>
      <w:r w:rsidR="00CF14BE" w:rsidRPr="00673612">
        <w:rPr>
          <w:rFonts w:ascii="Open Sans" w:hAnsi="Open Sans"/>
        </w:rPr>
        <w:br/>
      </w:r>
      <w:r w:rsidR="007E089E">
        <w:rPr>
          <w:rFonts w:ascii="Open Sans" w:hAnsi="Open Sans"/>
        </w:rPr>
        <w:t>Presavijte ih duž isprekidanih linija i zalijepite, tako da prednja strana karte ima ime otoka a stražnja strana sadrži naredbe</w:t>
      </w:r>
      <w:r w:rsidR="00CF14BE" w:rsidRPr="00673612">
        <w:rPr>
          <w:rFonts w:ascii="Open Sans" w:hAnsi="Open Sans"/>
        </w:rPr>
        <w:t>.</w:t>
      </w:r>
    </w:p>
    <w:p w:rsidR="00CF14BE" w:rsidRPr="00673612" w:rsidRDefault="007E089E">
      <w:pPr>
        <w:pStyle w:val="BodyTextIndent"/>
        <w:spacing w:after="0"/>
        <w:rPr>
          <w:rFonts w:ascii="Open Sans" w:hAnsi="Open Sans"/>
        </w:rPr>
      </w:pPr>
      <w:r>
        <w:rPr>
          <w:rFonts w:ascii="Open Sans" w:hAnsi="Open Sans"/>
        </w:rPr>
        <w:t>Svaki učenik će trebati</w:t>
      </w:r>
      <w:r w:rsidR="00CF14BE" w:rsidRPr="00673612">
        <w:rPr>
          <w:rFonts w:ascii="Open Sans" w:hAnsi="Open Sans"/>
        </w:rPr>
        <w:t>:</w:t>
      </w:r>
    </w:p>
    <w:p w:rsidR="00CF14BE" w:rsidRPr="007E089E" w:rsidRDefault="007E089E" w:rsidP="007E089E">
      <w:pPr>
        <w:pStyle w:val="Bulleted"/>
        <w:rPr>
          <w:rFonts w:ascii="Open Sans" w:hAnsi="Open Sans"/>
        </w:rPr>
      </w:pPr>
      <w:r>
        <w:rPr>
          <w:rFonts w:ascii="Open Sans" w:hAnsi="Open Sans"/>
        </w:rPr>
        <w:t>Radni list za aktivnost</w:t>
      </w:r>
      <w:r w:rsidR="00CF14BE" w:rsidRPr="00673612">
        <w:rPr>
          <w:rFonts w:ascii="Open Sans" w:hAnsi="Open Sans"/>
        </w:rPr>
        <w:t xml:space="preserve">: </w:t>
      </w:r>
      <w:r>
        <w:rPr>
          <w:rFonts w:ascii="Open Sans" w:hAnsi="Open Sans"/>
        </w:rPr>
        <w:t>Pronađite svoj put do bogatstava otočke riznice</w:t>
      </w:r>
      <w:r w:rsidR="00CF14BE" w:rsidRPr="007E089E">
        <w:rPr>
          <w:rFonts w:ascii="Open Sans" w:hAnsi="Open Sans"/>
        </w:rPr>
        <w:t xml:space="preserve"> (</w:t>
      </w:r>
      <w:r>
        <w:rPr>
          <w:rFonts w:ascii="Open Sans" w:hAnsi="Open Sans"/>
        </w:rPr>
        <w:t>strana</w:t>
      </w:r>
      <w:r w:rsidR="00CF14BE" w:rsidRPr="007E089E">
        <w:rPr>
          <w:rFonts w:ascii="Open Sans" w:hAnsi="Open Sans"/>
        </w:rPr>
        <w:t xml:space="preserve"> </w:t>
      </w:r>
      <w:r w:rsidR="00CF14BE" w:rsidRPr="007E089E">
        <w:rPr>
          <w:rFonts w:ascii="Open Sans" w:hAnsi="Open Sans"/>
        </w:rPr>
        <w:fldChar w:fldCharType="begin"/>
      </w:r>
      <w:r w:rsidR="00CF14BE" w:rsidRPr="007E089E">
        <w:rPr>
          <w:rFonts w:ascii="Open Sans" w:hAnsi="Open Sans"/>
        </w:rPr>
        <w:instrText xml:space="preserve"> PAGEREF Worksheet_Map \h </w:instrText>
      </w:r>
      <w:r w:rsidR="00CF14BE" w:rsidRPr="007E089E">
        <w:rPr>
          <w:rFonts w:ascii="Open Sans" w:hAnsi="Open Sans"/>
        </w:rPr>
      </w:r>
      <w:r w:rsidR="00CF14BE" w:rsidRPr="007E089E">
        <w:rPr>
          <w:rFonts w:ascii="Open Sans" w:hAnsi="Open Sans"/>
        </w:rPr>
        <w:fldChar w:fldCharType="separate"/>
      </w:r>
      <w:r w:rsidR="00434D44" w:rsidRPr="007E089E">
        <w:rPr>
          <w:rFonts w:ascii="Open Sans" w:hAnsi="Open Sans"/>
          <w:noProof/>
        </w:rPr>
        <w:t>109</w:t>
      </w:r>
      <w:r w:rsidR="00CF14BE" w:rsidRPr="007E089E">
        <w:rPr>
          <w:rFonts w:ascii="Open Sans" w:hAnsi="Open Sans"/>
        </w:rPr>
        <w:fldChar w:fldCharType="end"/>
      </w:r>
      <w:r w:rsidR="00CF14BE" w:rsidRPr="007E089E">
        <w:rPr>
          <w:rFonts w:ascii="Open Sans" w:hAnsi="Open Sans"/>
        </w:rPr>
        <w:t>)</w:t>
      </w:r>
    </w:p>
    <w:p w:rsidR="00CF14BE" w:rsidRPr="00673612" w:rsidRDefault="007E089E">
      <w:pPr>
        <w:pStyle w:val="Bulleted"/>
        <w:spacing w:after="60"/>
        <w:ind w:left="925" w:hanging="386"/>
        <w:rPr>
          <w:rFonts w:ascii="Open Sans" w:hAnsi="Open Sans"/>
        </w:rPr>
      </w:pPr>
      <w:r>
        <w:rPr>
          <w:rFonts w:ascii="Open Sans" w:hAnsi="Open Sans"/>
        </w:rPr>
        <w:t>Olovka</w:t>
      </w:r>
    </w:p>
    <w:p w:rsidR="00CF14BE" w:rsidRPr="00673612" w:rsidRDefault="007E089E">
      <w:pPr>
        <w:pStyle w:val="BodyTextIndent"/>
        <w:spacing w:after="0"/>
        <w:rPr>
          <w:rFonts w:ascii="Open Sans" w:hAnsi="Open Sans"/>
        </w:rPr>
      </w:pPr>
      <w:r>
        <w:rPr>
          <w:rFonts w:ascii="Open Sans" w:hAnsi="Open Sans"/>
        </w:rPr>
        <w:t>Postoje je I dodatne aktivnosti za koje će svaki učenik trebati</w:t>
      </w:r>
      <w:r w:rsidR="00CF14BE" w:rsidRPr="00673612">
        <w:rPr>
          <w:rFonts w:ascii="Open Sans" w:hAnsi="Open Sans"/>
        </w:rPr>
        <w:t>:</w:t>
      </w:r>
    </w:p>
    <w:p w:rsidR="00CF14BE" w:rsidRPr="00673612" w:rsidRDefault="007E089E">
      <w:pPr>
        <w:pStyle w:val="Bulleted"/>
        <w:rPr>
          <w:rFonts w:ascii="Open Sans" w:hAnsi="Open Sans"/>
        </w:rPr>
      </w:pPr>
      <w:r>
        <w:rPr>
          <w:rFonts w:ascii="Open Sans" w:hAnsi="Open Sans"/>
        </w:rPr>
        <w:t>Radni list za aktivnost</w:t>
      </w:r>
      <w:r w:rsidR="00CF14BE" w:rsidRPr="00673612">
        <w:rPr>
          <w:rFonts w:ascii="Open Sans" w:hAnsi="Open Sans"/>
        </w:rPr>
        <w:t xml:space="preserve">: </w:t>
      </w:r>
      <w:r>
        <w:rPr>
          <w:rFonts w:ascii="Open Sans" w:hAnsi="Open Sans"/>
        </w:rPr>
        <w:t>Blago otoka</w:t>
      </w:r>
      <w:r w:rsidR="00CF14BE" w:rsidRPr="00673612">
        <w:rPr>
          <w:rFonts w:ascii="Open Sans" w:hAnsi="Open Sans"/>
        </w:rPr>
        <w:t xml:space="preserve"> (</w:t>
      </w:r>
      <w:r>
        <w:rPr>
          <w:rFonts w:ascii="Open Sans" w:hAnsi="Open Sans"/>
        </w:rPr>
        <w:t xml:space="preserve">strana </w:t>
      </w:r>
      <w:r w:rsidR="00CF14BE" w:rsidRPr="00673612">
        <w:rPr>
          <w:rFonts w:ascii="Open Sans" w:hAnsi="Open Sans"/>
        </w:rPr>
        <w:fldChar w:fldCharType="begin"/>
      </w:r>
      <w:r w:rsidR="00CF14BE" w:rsidRPr="00673612">
        <w:rPr>
          <w:rFonts w:ascii="Open Sans" w:hAnsi="Open Sans"/>
        </w:rPr>
        <w:instrText xml:space="preserve"> PAGEREF Worksheet_Islands \h </w:instrText>
      </w:r>
      <w:r w:rsidR="00CF14BE" w:rsidRPr="00673612">
        <w:rPr>
          <w:rFonts w:ascii="Open Sans" w:hAnsi="Open Sans"/>
        </w:rPr>
      </w:r>
      <w:r w:rsidR="00CF14BE" w:rsidRPr="00673612">
        <w:rPr>
          <w:rFonts w:ascii="Open Sans" w:hAnsi="Open Sans"/>
        </w:rPr>
        <w:fldChar w:fldCharType="separate"/>
      </w:r>
      <w:r w:rsidR="00434D44">
        <w:rPr>
          <w:rFonts w:ascii="Open Sans" w:hAnsi="Open Sans"/>
          <w:noProof/>
        </w:rPr>
        <w:t>115</w:t>
      </w:r>
      <w:r w:rsidR="00CF14BE" w:rsidRPr="00673612">
        <w:rPr>
          <w:rFonts w:ascii="Open Sans" w:hAnsi="Open Sans"/>
        </w:rPr>
        <w:fldChar w:fldCharType="end"/>
      </w:r>
      <w:r w:rsidR="00CF14BE" w:rsidRPr="00673612">
        <w:rPr>
          <w:rFonts w:ascii="Open Sans" w:hAnsi="Open Sans"/>
        </w:rPr>
        <w:t>)</w:t>
      </w:r>
    </w:p>
    <w:p w:rsidR="007E089E" w:rsidRDefault="007E089E" w:rsidP="00130049">
      <w:pPr>
        <w:pStyle w:val="Bulleted"/>
        <w:rPr>
          <w:rFonts w:ascii="Open Sans" w:hAnsi="Open Sans"/>
        </w:rPr>
      </w:pPr>
      <w:r w:rsidRPr="007E089E">
        <w:rPr>
          <w:rFonts w:ascii="Open Sans" w:hAnsi="Open Sans"/>
        </w:rPr>
        <w:t>Radni list za aktivnost</w:t>
      </w:r>
      <w:r w:rsidR="00CF14BE" w:rsidRPr="007E089E">
        <w:rPr>
          <w:rFonts w:ascii="Open Sans" w:hAnsi="Open Sans"/>
        </w:rPr>
        <w:t xml:space="preserve">: </w:t>
      </w:r>
      <w:r w:rsidRPr="007E089E">
        <w:rPr>
          <w:rFonts w:ascii="Open Sans" w:hAnsi="Open Sans"/>
        </w:rPr>
        <w:t>Misteriozna igra novčića</w:t>
      </w:r>
      <w:r w:rsidR="00CF14BE" w:rsidRPr="007E089E">
        <w:rPr>
          <w:rFonts w:ascii="Open Sans" w:hAnsi="Open Sans"/>
        </w:rPr>
        <w:t xml:space="preserve"> (</w:t>
      </w:r>
      <w:r w:rsidRPr="007E089E">
        <w:rPr>
          <w:rFonts w:ascii="Open Sans" w:hAnsi="Open Sans"/>
        </w:rPr>
        <w:t>strana</w:t>
      </w:r>
      <w:r w:rsidR="00CF14BE" w:rsidRPr="007E089E">
        <w:rPr>
          <w:rFonts w:ascii="Open Sans" w:hAnsi="Open Sans"/>
        </w:rPr>
        <w:t xml:space="preserve"> </w:t>
      </w:r>
      <w:r w:rsidR="00CF14BE" w:rsidRPr="007E089E">
        <w:rPr>
          <w:rFonts w:ascii="Open Sans" w:hAnsi="Open Sans"/>
        </w:rPr>
        <w:fldChar w:fldCharType="begin"/>
      </w:r>
      <w:r w:rsidR="00CF14BE" w:rsidRPr="007E089E">
        <w:rPr>
          <w:rFonts w:ascii="Open Sans" w:hAnsi="Open Sans"/>
        </w:rPr>
        <w:instrText xml:space="preserve"> PAGEREF Worksheet_Coins \h </w:instrText>
      </w:r>
      <w:r w:rsidR="00CF14BE" w:rsidRPr="007E089E">
        <w:rPr>
          <w:rFonts w:ascii="Open Sans" w:hAnsi="Open Sans"/>
        </w:rPr>
      </w:r>
      <w:r w:rsidR="00CF14BE" w:rsidRPr="007E089E">
        <w:rPr>
          <w:rFonts w:ascii="Open Sans" w:hAnsi="Open Sans"/>
        </w:rPr>
        <w:fldChar w:fldCharType="separate"/>
      </w:r>
      <w:r w:rsidR="00434D44" w:rsidRPr="007E089E">
        <w:rPr>
          <w:rFonts w:ascii="Open Sans" w:hAnsi="Open Sans"/>
          <w:noProof/>
        </w:rPr>
        <w:t>116</w:t>
      </w:r>
      <w:r w:rsidR="00CF14BE" w:rsidRPr="007E089E">
        <w:rPr>
          <w:rFonts w:ascii="Open Sans" w:hAnsi="Open Sans"/>
        </w:rPr>
        <w:fldChar w:fldCharType="end"/>
      </w:r>
      <w:r w:rsidR="00CF14BE" w:rsidRPr="007E089E">
        <w:rPr>
          <w:rFonts w:ascii="Open Sans" w:hAnsi="Open Sans"/>
        </w:rPr>
        <w:t>)</w:t>
      </w:r>
    </w:p>
    <w:p w:rsidR="007E089E" w:rsidRDefault="007E089E" w:rsidP="007E089E">
      <w:pPr>
        <w:pStyle w:val="Bulleted"/>
        <w:numPr>
          <w:ilvl w:val="0"/>
          <w:numId w:val="0"/>
        </w:numPr>
        <w:ind w:left="924"/>
        <w:rPr>
          <w:rFonts w:ascii="Open Sans" w:hAnsi="Open Sans"/>
        </w:rPr>
      </w:pPr>
    </w:p>
    <w:p w:rsidR="007E089E" w:rsidRDefault="007E089E" w:rsidP="007E089E">
      <w:pPr>
        <w:pStyle w:val="Bulleted"/>
        <w:numPr>
          <w:ilvl w:val="0"/>
          <w:numId w:val="0"/>
        </w:numPr>
        <w:ind w:left="924"/>
        <w:rPr>
          <w:rFonts w:ascii="Open Sans" w:hAnsi="Open Sans"/>
        </w:rPr>
      </w:pPr>
    </w:p>
    <w:p w:rsidR="007E089E" w:rsidRPr="007E089E" w:rsidRDefault="007E089E" w:rsidP="007E089E">
      <w:pPr>
        <w:pStyle w:val="Bulleted"/>
        <w:numPr>
          <w:ilvl w:val="0"/>
          <w:numId w:val="0"/>
        </w:numPr>
        <w:ind w:left="924"/>
        <w:rPr>
          <w:rFonts w:ascii="Open Sans" w:hAnsi="Open Sans"/>
        </w:rPr>
      </w:pPr>
    </w:p>
    <w:p w:rsidR="007E089E" w:rsidRDefault="007E089E">
      <w:pPr>
        <w:pStyle w:val="HiddenfromContents"/>
        <w:rPr>
          <w:rFonts w:ascii="Open Sans" w:hAnsi="Open Sans"/>
        </w:rPr>
      </w:pPr>
    </w:p>
    <w:p w:rsidR="00CF14BE" w:rsidRPr="00673612" w:rsidRDefault="007E089E">
      <w:pPr>
        <w:pStyle w:val="HiddenfromContents"/>
        <w:rPr>
          <w:rFonts w:ascii="Open Sans" w:hAnsi="Open Sans"/>
        </w:rPr>
      </w:pPr>
      <w:r>
        <w:rPr>
          <w:rFonts w:ascii="Open Sans" w:hAnsi="Open Sans"/>
        </w:rPr>
        <w:t>Otok sa blagom</w:t>
      </w:r>
    </w:p>
    <w:p w:rsidR="00CF14BE" w:rsidRPr="00673612" w:rsidRDefault="007E089E">
      <w:pPr>
        <w:pStyle w:val="Heading6"/>
        <w:rPr>
          <w:rFonts w:ascii="Open Sans" w:hAnsi="Open Sans"/>
        </w:rPr>
      </w:pPr>
      <w:r>
        <w:rPr>
          <w:rFonts w:ascii="Open Sans" w:hAnsi="Open Sans"/>
        </w:rPr>
        <w:t>Uvod</w:t>
      </w:r>
    </w:p>
    <w:p w:rsidR="00CF14BE" w:rsidRPr="00DB00E1" w:rsidRDefault="007E089E">
      <w:pPr>
        <w:rPr>
          <w:rFonts w:ascii="Open Sans" w:hAnsi="Open Sans"/>
          <w:lang w:val="fr-CA"/>
        </w:rPr>
      </w:pPr>
      <w:r w:rsidRPr="007E089E">
        <w:rPr>
          <w:rFonts w:ascii="Open Sans" w:hAnsi="Open Sans"/>
          <w:lang w:val="fr-CA"/>
        </w:rPr>
        <w:t xml:space="preserve">Vaš zadatak je naći otok sa blagom. </w:t>
      </w:r>
      <w:r w:rsidRPr="00DB00E1">
        <w:rPr>
          <w:rFonts w:ascii="Open Sans" w:hAnsi="Open Sans"/>
          <w:lang w:val="fr-CA"/>
        </w:rPr>
        <w:t>Prijateljski gusarski brodovi plove duž zadanih ruta među otocima u ovom dijelu svijeta i nude besplatan prevoz svim zainteresovanim putnicima.</w:t>
      </w:r>
      <w:r w:rsidR="00CF14BE" w:rsidRPr="00DB00E1">
        <w:rPr>
          <w:rFonts w:ascii="Open Sans" w:hAnsi="Open Sans"/>
          <w:lang w:val="fr-CA"/>
        </w:rPr>
        <w:t xml:space="preserve"> </w:t>
      </w:r>
      <w:r w:rsidRPr="00DB00E1">
        <w:rPr>
          <w:rFonts w:ascii="Open Sans" w:hAnsi="Open Sans"/>
          <w:lang w:val="fr-CA"/>
        </w:rPr>
        <w:t>Svaki otok ima dva broda koja isplovljavaju sa njega</w:t>
      </w:r>
      <w:r w:rsidR="00CF14BE" w:rsidRPr="00DB00E1">
        <w:rPr>
          <w:rFonts w:ascii="Open Sans" w:hAnsi="Open Sans"/>
          <w:lang w:val="fr-CA"/>
        </w:rPr>
        <w:t xml:space="preserve">, A </w:t>
      </w:r>
      <w:r w:rsidRPr="00DB00E1">
        <w:rPr>
          <w:rFonts w:ascii="Open Sans" w:hAnsi="Open Sans"/>
          <w:lang w:val="fr-CA"/>
        </w:rPr>
        <w:t>i</w:t>
      </w:r>
      <w:r w:rsidR="00CF14BE" w:rsidRPr="00DB00E1">
        <w:rPr>
          <w:rFonts w:ascii="Open Sans" w:hAnsi="Open Sans"/>
          <w:lang w:val="fr-CA"/>
        </w:rPr>
        <w:t xml:space="preserve"> B, </w:t>
      </w:r>
      <w:r w:rsidRPr="00DB00E1">
        <w:rPr>
          <w:rFonts w:ascii="Open Sans" w:hAnsi="Open Sans"/>
          <w:lang w:val="fr-CA"/>
        </w:rPr>
        <w:t>I možete izabrati bilo koji od njih za nastavak svog putovanja.</w:t>
      </w:r>
      <w:r w:rsidR="00CF14BE" w:rsidRPr="00DB00E1">
        <w:rPr>
          <w:rFonts w:ascii="Open Sans" w:hAnsi="Open Sans"/>
          <w:lang w:val="fr-CA"/>
        </w:rPr>
        <w:t xml:space="preserve"> </w:t>
      </w:r>
      <w:r w:rsidRPr="00DB00E1">
        <w:rPr>
          <w:rFonts w:ascii="Open Sans" w:hAnsi="Open Sans"/>
          <w:lang w:val="fr-CA"/>
        </w:rPr>
        <w:t>Vi trebate naći najbolji put do otoka sa blagom</w:t>
      </w:r>
      <w:r w:rsidR="00CF14BE" w:rsidRPr="00DB00E1">
        <w:rPr>
          <w:rFonts w:ascii="Open Sans" w:hAnsi="Open Sans"/>
          <w:lang w:val="fr-CA"/>
        </w:rPr>
        <w:t xml:space="preserve">. </w:t>
      </w:r>
      <w:r w:rsidR="001C0E6C" w:rsidRPr="00DB00E1">
        <w:rPr>
          <w:rFonts w:ascii="Open Sans" w:hAnsi="Open Sans"/>
          <w:lang w:val="fr-CA"/>
        </w:rPr>
        <w:t>Na svakom otoku na koji stignete možete pitati ili za brod A ili za brod B (ali ne za oba).</w:t>
      </w:r>
      <w:r w:rsidR="00CF14BE" w:rsidRPr="00DB00E1">
        <w:rPr>
          <w:rFonts w:ascii="Open Sans" w:hAnsi="Open Sans"/>
          <w:lang w:val="fr-CA"/>
        </w:rPr>
        <w:t xml:space="preserve"> </w:t>
      </w:r>
      <w:r w:rsidR="001C0E6C" w:rsidRPr="00DB00E1">
        <w:rPr>
          <w:rFonts w:ascii="Open Sans" w:hAnsi="Open Sans"/>
          <w:lang w:val="fr-CA"/>
        </w:rPr>
        <w:t xml:space="preserve">Osoba koju vidite na otoku će vam reći gdje će vas vaš sljedeći brod odvesti ali sami pirati nemaju mapu otoka kod sebe. Koristite svoju sopstvenu mapu kako bi bilježili gdje idete kao i na kojim brodovima ste putovali. </w:t>
      </w:r>
    </w:p>
    <w:p w:rsidR="00CF14BE" w:rsidRPr="00DB00E1" w:rsidRDefault="001C0E6C">
      <w:pPr>
        <w:pStyle w:val="Heading6"/>
        <w:rPr>
          <w:rFonts w:ascii="Open Sans" w:hAnsi="Open Sans"/>
          <w:lang w:val="fr-CA"/>
        </w:rPr>
      </w:pPr>
      <w:r w:rsidRPr="00DB00E1">
        <w:rPr>
          <w:rFonts w:ascii="Open Sans" w:hAnsi="Open Sans"/>
          <w:lang w:val="fr-CA"/>
        </w:rPr>
        <w:t>Demonstracija</w:t>
      </w:r>
    </w:p>
    <w:p w:rsidR="00CF14BE" w:rsidRPr="00DB00E1" w:rsidRDefault="00CF14BE">
      <w:pPr>
        <w:rPr>
          <w:rFonts w:ascii="Open Sans" w:hAnsi="Open Sans"/>
          <w:lang w:val="fr-CA"/>
        </w:rPr>
      </w:pPr>
      <w:r w:rsidRPr="00DB00E1">
        <w:rPr>
          <w:rFonts w:ascii="Open Sans" w:hAnsi="Open Sans"/>
          <w:lang w:val="fr-CA"/>
        </w:rPr>
        <w:t>(</w:t>
      </w:r>
      <w:r w:rsidR="001C0E6C" w:rsidRPr="00DB00E1">
        <w:rPr>
          <w:rFonts w:ascii="Open Sans" w:hAnsi="Open Sans"/>
          <w:b/>
          <w:bCs/>
          <w:lang w:val="fr-CA"/>
        </w:rPr>
        <w:t>Primjedba</w:t>
      </w:r>
      <w:r w:rsidRPr="00DB00E1">
        <w:rPr>
          <w:rFonts w:ascii="Open Sans" w:hAnsi="Open Sans"/>
          <w:b/>
          <w:bCs/>
          <w:lang w:val="fr-CA"/>
        </w:rPr>
        <w:t>:</w:t>
      </w:r>
      <w:r w:rsidRPr="00DB00E1">
        <w:rPr>
          <w:rFonts w:ascii="Open Sans" w:hAnsi="Open Sans"/>
          <w:lang w:val="fr-CA"/>
        </w:rPr>
        <w:t xml:space="preserve"> </w:t>
      </w:r>
      <w:r w:rsidR="001C0E6C" w:rsidRPr="00DB00E1">
        <w:rPr>
          <w:rFonts w:ascii="Open Sans" w:hAnsi="Open Sans"/>
          <w:lang w:val="fr-CA"/>
        </w:rPr>
        <w:t>Ovo je različita mapa od one koja se koristi u samoj aktivnosti.</w:t>
      </w:r>
      <w:r w:rsidRPr="00DB00E1">
        <w:rPr>
          <w:rFonts w:ascii="Open Sans" w:hAnsi="Open Sans"/>
          <w:lang w:val="fr-CA"/>
        </w:rPr>
        <w:t>)</w:t>
      </w:r>
    </w:p>
    <w:p w:rsidR="00CF14BE" w:rsidRPr="00DB00E1" w:rsidRDefault="001C0E6C">
      <w:pPr>
        <w:pStyle w:val="BodyTextIndent"/>
        <w:rPr>
          <w:rFonts w:ascii="Open Sans" w:hAnsi="Open Sans"/>
          <w:lang w:val="fr-CA"/>
        </w:rPr>
      </w:pPr>
      <w:r w:rsidRPr="00DB00E1">
        <w:rPr>
          <w:rFonts w:ascii="Open Sans" w:hAnsi="Open Sans"/>
          <w:lang w:val="fr-CA"/>
        </w:rPr>
        <w:t>Na table nacrtajte dijagram sa tri otoka kao što je prikazano ovdje dolje</w:t>
      </w:r>
      <w:r w:rsidR="00CF14BE" w:rsidRPr="00DB00E1">
        <w:rPr>
          <w:rFonts w:ascii="Open Sans" w:hAnsi="Open Sans"/>
          <w:lang w:val="fr-CA"/>
        </w:rPr>
        <w:t>:</w:t>
      </w:r>
    </w:p>
    <w:p w:rsidR="00CF14BE" w:rsidRPr="00673612" w:rsidRDefault="008B61D4">
      <w:pPr>
        <w:pStyle w:val="BodyTextIndent"/>
        <w:jc w:val="center"/>
        <w:rPr>
          <w:rFonts w:ascii="Open Sans" w:hAnsi="Open Sans"/>
        </w:rPr>
      </w:pPr>
      <w:r>
        <w:rPr>
          <w:rFonts w:ascii="Open Sans" w:hAnsi="Open Sans"/>
          <w:noProof/>
          <w:lang w:val="en-US"/>
        </w:rPr>
        <w:drawing>
          <wp:inline distT="0" distB="0" distL="0" distR="0" wp14:anchorId="6AA8F87A" wp14:editId="6D391777">
            <wp:extent cx="2994015" cy="21932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94015" cy="2193290"/>
                    </a:xfrm>
                    <a:prstGeom prst="rect">
                      <a:avLst/>
                    </a:prstGeom>
                    <a:noFill/>
                    <a:ln>
                      <a:noFill/>
                    </a:ln>
                  </pic:spPr>
                </pic:pic>
              </a:graphicData>
            </a:graphic>
          </wp:inline>
        </w:drawing>
      </w:r>
    </w:p>
    <w:p w:rsidR="00CF14BE" w:rsidRPr="00673612" w:rsidRDefault="001C0E6C">
      <w:pPr>
        <w:rPr>
          <w:rFonts w:ascii="Open Sans" w:hAnsi="Open Sans"/>
        </w:rPr>
      </w:pPr>
      <w:r>
        <w:rPr>
          <w:rFonts w:ascii="Open Sans" w:hAnsi="Open Sans"/>
        </w:rPr>
        <w:t xml:space="preserve">Kopirajte tri karte sa sljedeće dvije stranice i izaberite učenike koji će držati po jednu kartu. Ne zaboravite da su putevi na ovim kartama različiti od onih koje imamo u glavnoj aktivnosti. </w:t>
      </w:r>
    </w:p>
    <w:p w:rsidR="00CF14BE" w:rsidRPr="00673612" w:rsidRDefault="000A0D3A">
      <w:pPr>
        <w:pStyle w:val="BodyTextIndent"/>
        <w:rPr>
          <w:rFonts w:ascii="Open Sans" w:hAnsi="Open Sans"/>
        </w:rPr>
      </w:pPr>
      <w:r>
        <w:rPr>
          <w:rFonts w:ascii="Open Sans" w:hAnsi="Open Sans"/>
        </w:rPr>
        <w:t>Započinjući na Otoku gusara (</w:t>
      </w:r>
      <w:r w:rsidRPr="00673612">
        <w:rPr>
          <w:rFonts w:ascii="Open Sans" w:hAnsi="Open Sans"/>
        </w:rPr>
        <w:t>Pirates’ island</w:t>
      </w:r>
      <w:r>
        <w:rPr>
          <w:rFonts w:ascii="Open Sans" w:hAnsi="Open Sans"/>
        </w:rPr>
        <w:t>) zatražite brod A</w:t>
      </w:r>
      <w:r w:rsidR="00CF14BE" w:rsidRPr="00673612">
        <w:rPr>
          <w:rFonts w:ascii="Open Sans" w:hAnsi="Open Sans"/>
        </w:rPr>
        <w:t xml:space="preserve">. </w:t>
      </w:r>
      <w:r>
        <w:rPr>
          <w:rFonts w:ascii="Open Sans" w:hAnsi="Open Sans"/>
        </w:rPr>
        <w:t>Učenik će vas uputiti prema Zaljevu brodoloma (</w:t>
      </w:r>
      <w:r w:rsidR="00CF14BE" w:rsidRPr="00673612">
        <w:rPr>
          <w:rFonts w:ascii="Open Sans" w:hAnsi="Open Sans"/>
        </w:rPr>
        <w:t>Shipwreck Bay</w:t>
      </w:r>
      <w:r>
        <w:rPr>
          <w:rFonts w:ascii="Open Sans" w:hAnsi="Open Sans"/>
        </w:rPr>
        <w:t>)</w:t>
      </w:r>
      <w:r w:rsidR="00CF14BE" w:rsidRPr="00673612">
        <w:rPr>
          <w:rFonts w:ascii="Open Sans" w:hAnsi="Open Sans"/>
        </w:rPr>
        <w:t xml:space="preserve">. </w:t>
      </w:r>
      <w:r>
        <w:rPr>
          <w:rFonts w:ascii="Open Sans" w:hAnsi="Open Sans"/>
        </w:rPr>
        <w:t>Označite ovaj dio puta na mapi</w:t>
      </w:r>
      <w:r w:rsidR="00CF14BE" w:rsidRPr="00673612">
        <w:rPr>
          <w:rFonts w:ascii="Open Sans" w:hAnsi="Open Sans"/>
        </w:rPr>
        <w:t xml:space="preserve">. </w:t>
      </w:r>
      <w:r>
        <w:rPr>
          <w:rFonts w:ascii="Open Sans" w:hAnsi="Open Sans"/>
        </w:rPr>
        <w:t>U Zaljevu brodoloma ponovo zatražite brod A</w:t>
      </w:r>
      <w:r w:rsidR="00CF14BE" w:rsidRPr="00673612">
        <w:rPr>
          <w:rFonts w:ascii="Open Sans" w:hAnsi="Open Sans"/>
        </w:rPr>
        <w:t xml:space="preserve">. </w:t>
      </w:r>
      <w:r>
        <w:rPr>
          <w:rFonts w:ascii="Open Sans" w:hAnsi="Open Sans"/>
        </w:rPr>
        <w:t>Sada ćete biti vraćeni nazad na Otok gusara (</w:t>
      </w:r>
      <w:r w:rsidR="00CF14BE" w:rsidRPr="00673612">
        <w:rPr>
          <w:rFonts w:ascii="Open Sans" w:hAnsi="Open Sans"/>
        </w:rPr>
        <w:t>Pirates’ island</w:t>
      </w:r>
      <w:r>
        <w:rPr>
          <w:rFonts w:ascii="Open Sans" w:hAnsi="Open Sans"/>
        </w:rPr>
        <w:t>)</w:t>
      </w:r>
      <w:r w:rsidR="00CF14BE" w:rsidRPr="00673612">
        <w:rPr>
          <w:rFonts w:ascii="Open Sans" w:hAnsi="Open Sans"/>
        </w:rPr>
        <w:t xml:space="preserve">. </w:t>
      </w:r>
      <w:r>
        <w:rPr>
          <w:rFonts w:ascii="Open Sans" w:hAnsi="Open Sans"/>
        </w:rPr>
        <w:t>Označite to na mapi</w:t>
      </w:r>
      <w:r w:rsidR="00CF14BE" w:rsidRPr="00673612">
        <w:rPr>
          <w:rFonts w:ascii="Open Sans" w:hAnsi="Open Sans"/>
        </w:rPr>
        <w:t xml:space="preserve">. </w:t>
      </w:r>
      <w:r>
        <w:rPr>
          <w:rFonts w:ascii="Open Sans" w:hAnsi="Open Sans"/>
        </w:rPr>
        <w:t>Sada zatražite brod B</w:t>
      </w:r>
      <w:r w:rsidR="00CF14BE" w:rsidRPr="00673612">
        <w:rPr>
          <w:rFonts w:ascii="Open Sans" w:hAnsi="Open Sans"/>
        </w:rPr>
        <w:t xml:space="preserve">. </w:t>
      </w:r>
      <w:r>
        <w:rPr>
          <w:rFonts w:ascii="Open Sans" w:hAnsi="Open Sans"/>
        </w:rPr>
        <w:t>Označite to na mapi</w:t>
      </w:r>
      <w:r w:rsidR="00CF14BE" w:rsidRPr="00673612">
        <w:rPr>
          <w:rFonts w:ascii="Open Sans" w:hAnsi="Open Sans"/>
        </w:rPr>
        <w:t xml:space="preserve">. </w:t>
      </w:r>
      <w:r>
        <w:rPr>
          <w:rFonts w:ascii="Open Sans" w:hAnsi="Open Sans"/>
        </w:rPr>
        <w:t>Ovaj put vas void do Otoka mrtvog čovjeka (</w:t>
      </w:r>
      <w:r w:rsidR="00CF14BE" w:rsidRPr="00673612">
        <w:rPr>
          <w:rFonts w:ascii="Open Sans" w:hAnsi="Open Sans"/>
        </w:rPr>
        <w:t>Dead Man’s Island</w:t>
      </w:r>
      <w:r>
        <w:rPr>
          <w:rFonts w:ascii="Open Sans" w:hAnsi="Open Sans"/>
        </w:rPr>
        <w:t>)</w:t>
      </w:r>
      <w:r w:rsidR="00CF14BE" w:rsidRPr="00673612">
        <w:rPr>
          <w:rFonts w:ascii="Open Sans" w:hAnsi="Open Sans"/>
        </w:rPr>
        <w:t xml:space="preserve">, </w:t>
      </w:r>
      <w:r>
        <w:rPr>
          <w:rFonts w:ascii="Open Sans" w:hAnsi="Open Sans"/>
        </w:rPr>
        <w:t>i sad u ovom slučaju ste zaglavljeni na otoku</w:t>
      </w:r>
      <w:r w:rsidR="00CF14BE" w:rsidRPr="00673612">
        <w:rPr>
          <w:rFonts w:ascii="Open Sans" w:hAnsi="Open Sans"/>
        </w:rPr>
        <w:t>!</w:t>
      </w:r>
    </w:p>
    <w:p w:rsidR="00CF14BE" w:rsidRPr="00673612" w:rsidRDefault="000A0D3A" w:rsidP="00594095">
      <w:pPr>
        <w:pStyle w:val="BodyTextIndent"/>
        <w:keepNext/>
        <w:rPr>
          <w:rFonts w:ascii="Open Sans" w:hAnsi="Open Sans"/>
        </w:rPr>
      </w:pPr>
      <w:r>
        <w:rPr>
          <w:rFonts w:ascii="Open Sans" w:hAnsi="Open Sans"/>
        </w:rPr>
        <w:lastRenderedPageBreak/>
        <w:t>Na kraju, vaša mapa treba da izgleda ovako</w:t>
      </w:r>
      <w:r w:rsidR="00CF14BE" w:rsidRPr="00673612">
        <w:rPr>
          <w:rFonts w:ascii="Open Sans" w:hAnsi="Open Sans"/>
        </w:rPr>
        <w:t>:</w:t>
      </w:r>
    </w:p>
    <w:p w:rsidR="00CF14BE" w:rsidRDefault="00D84FB9">
      <w:pPr>
        <w:jc w:val="center"/>
        <w:rPr>
          <w:rFonts w:ascii="Open Sans" w:hAnsi="Open Sans"/>
        </w:rPr>
      </w:pPr>
      <w:bookmarkStart w:id="56" w:name="_MON_1226753387"/>
      <w:bookmarkEnd w:id="56"/>
      <w:r>
        <w:rPr>
          <w:rFonts w:ascii="Open Sans" w:hAnsi="Open Sans"/>
          <w:noProof/>
          <w:lang w:val="en-US"/>
        </w:rPr>
        <w:drawing>
          <wp:inline distT="0" distB="0" distL="0" distR="0" wp14:anchorId="6F514FD0">
            <wp:extent cx="2468880" cy="1805940"/>
            <wp:effectExtent l="0" t="0" r="7620" b="381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68880" cy="1805940"/>
                    </a:xfrm>
                    <a:prstGeom prst="rect">
                      <a:avLst/>
                    </a:prstGeom>
                    <a:noFill/>
                    <a:ln>
                      <a:noFill/>
                    </a:ln>
                  </pic:spPr>
                </pic:pic>
              </a:graphicData>
            </a:graphic>
          </wp:inline>
        </w:drawing>
      </w:r>
    </w:p>
    <w:p w:rsidR="00CD4F38" w:rsidRDefault="00CD4F38">
      <w:pPr>
        <w:jc w:val="center"/>
        <w:rPr>
          <w:rFonts w:ascii="Open Sans" w:hAnsi="Open Sans"/>
        </w:rPr>
      </w:pPr>
    </w:p>
    <w:p w:rsidR="00CD4F38" w:rsidRPr="00673612" w:rsidRDefault="00CD4F38">
      <w:pPr>
        <w:jc w:val="center"/>
        <w:rPr>
          <w:rFonts w:ascii="Open Sans" w:hAnsi="Open Sans"/>
        </w:rPr>
        <w:sectPr w:rsidR="00CD4F38" w:rsidRPr="00673612">
          <w:pgSz w:w="11906" w:h="16838"/>
          <w:pgMar w:top="1418" w:right="1701" w:bottom="1985" w:left="1701" w:header="709" w:footer="1134" w:gutter="0"/>
          <w:cols w:space="708"/>
          <w:docGrid w:linePitch="360"/>
        </w:sectPr>
      </w:pPr>
    </w:p>
    <w:p w:rsidR="00CF14BE" w:rsidRPr="00673612" w:rsidRDefault="000A0D3A">
      <w:pPr>
        <w:pStyle w:val="PhotocopyMaster"/>
        <w:rPr>
          <w:rFonts w:ascii="Open Sans" w:hAnsi="Open Sans"/>
        </w:rPr>
      </w:pPr>
      <w:r>
        <w:rPr>
          <w:rFonts w:ascii="Open Sans" w:hAnsi="Open Sans"/>
        </w:rPr>
        <w:lastRenderedPageBreak/>
        <w:t>Karte za demonstraciju aktivnosti</w:t>
      </w:r>
    </w:p>
    <w:p w:rsidR="00CF14BE" w:rsidRPr="00673612" w:rsidRDefault="00CF14BE">
      <w:pPr>
        <w:rPr>
          <w:rFonts w:ascii="Open Sans" w:hAnsi="Open Sans"/>
        </w:rPr>
      </w:pPr>
    </w:p>
    <w:tbl>
      <w:tblPr>
        <w:tblW w:w="0" w:type="auto"/>
        <w:tblLook w:val="0000" w:firstRow="0" w:lastRow="0" w:firstColumn="0" w:lastColumn="0" w:noHBand="0" w:noVBand="0"/>
      </w:tblPr>
      <w:tblGrid>
        <w:gridCol w:w="1980"/>
        <w:gridCol w:w="1985"/>
        <w:gridCol w:w="563"/>
        <w:gridCol w:w="1981"/>
        <w:gridCol w:w="1985"/>
      </w:tblGrid>
      <w:tr w:rsidR="00CF14BE" w:rsidRPr="00673612">
        <w:trPr>
          <w:cantSplit/>
          <w:trHeight w:val="1701"/>
        </w:trPr>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1D6FC332" wp14:editId="3F72C508">
                  <wp:extent cx="1800225" cy="971550"/>
                  <wp:effectExtent l="0" t="0" r="3175" b="0"/>
                  <wp:docPr id="62" name="Picture 62"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rates_isl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rsidR="00CF14BE" w:rsidRPr="00673612" w:rsidRDefault="00CF14BE">
            <w:pPr>
              <w:ind w:left="0"/>
              <w:rPr>
                <w:rFonts w:ascii="Open Sans" w:hAnsi="Open Sans"/>
              </w:rPr>
            </w:pPr>
          </w:p>
          <w:p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63A0068A" wp14:editId="26C96C4E">
                  <wp:extent cx="1800225" cy="1014730"/>
                  <wp:effectExtent l="0" t="0" r="3175" b="1270"/>
                  <wp:docPr id="63" name="Picture 63"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ipwreck_ba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trPr>
          <w:cantSplit/>
          <w:trHeight w:val="851"/>
        </w:trPr>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0D27D0E0" wp14:editId="639963F5">
                  <wp:extent cx="1000125" cy="571500"/>
                  <wp:effectExtent l="0" t="0" r="0" b="12700"/>
                  <wp:docPr id="64" name="Picture 64"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ipwreck_ba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B84D4B3" wp14:editId="426B4E12">
                  <wp:extent cx="1057275" cy="571500"/>
                  <wp:effectExtent l="0" t="0" r="9525" b="12700"/>
                  <wp:docPr id="65" name="Picture 65"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rates_isl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c>
      </w:tr>
      <w:tr w:rsidR="00CF14BE" w:rsidRPr="00673612">
        <w:trPr>
          <w:cantSplit/>
          <w:trHeight w:val="851"/>
        </w:trPr>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41E0C120" wp14:editId="2EF8CA54">
                  <wp:extent cx="1043305" cy="514350"/>
                  <wp:effectExtent l="0" t="0" r="0" b="0"/>
                  <wp:docPr id="66" name="Picture 66"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ad_mans_isl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665DCA41" wp14:editId="0A216C5B">
                  <wp:extent cx="1043305" cy="514350"/>
                  <wp:effectExtent l="0" t="0" r="0" b="0"/>
                  <wp:docPr id="67" name="Picture 67"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ad_mans_isl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trPr>
          <w:cantSplit/>
          <w:trHeigh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37251374" wp14:editId="27FEEAEE">
                  <wp:extent cx="2157730" cy="11290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24681BF0" wp14:editId="54215CA9">
                  <wp:extent cx="2157730" cy="117157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6">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rsidR="00CF14BE" w:rsidRPr="00673612" w:rsidRDefault="00CF14BE">
      <w:pPr>
        <w:rPr>
          <w:rFonts w:ascii="Open Sans" w:hAnsi="Open Sans"/>
        </w:rPr>
      </w:pPr>
    </w:p>
    <w:p w:rsidR="00CF14BE" w:rsidRPr="00673612" w:rsidRDefault="00CF14BE">
      <w:pPr>
        <w:pStyle w:val="PhotocopyMaster"/>
        <w:rPr>
          <w:rFonts w:ascii="Open Sans" w:hAnsi="Open Sans"/>
        </w:rPr>
      </w:pPr>
      <w:r w:rsidRPr="00673612">
        <w:rPr>
          <w:rFonts w:ascii="Open Sans" w:hAnsi="Open Sans"/>
        </w:rPr>
        <w:br w:type="page"/>
      </w:r>
      <w:r w:rsidR="000A0D3A">
        <w:rPr>
          <w:rFonts w:ascii="Open Sans" w:hAnsi="Open Sans"/>
        </w:rPr>
        <w:lastRenderedPageBreak/>
        <w:t>Karte za demonstraciju aktivnosti</w:t>
      </w:r>
    </w:p>
    <w:p w:rsidR="00CF14BE" w:rsidRPr="00673612" w:rsidRDefault="00CF14BE">
      <w:pPr>
        <w:rPr>
          <w:rFonts w:ascii="Open Sans" w:hAnsi="Open Sans"/>
        </w:rPr>
      </w:pPr>
    </w:p>
    <w:tbl>
      <w:tblPr>
        <w:tblW w:w="0" w:type="auto"/>
        <w:tblLook w:val="0000" w:firstRow="0" w:lastRow="0" w:firstColumn="0" w:lastColumn="0" w:noHBand="0" w:noVBand="0"/>
      </w:tblPr>
      <w:tblGrid>
        <w:gridCol w:w="4188"/>
      </w:tblGrid>
      <w:tr w:rsidR="00CF14BE" w:rsidRPr="00673612">
        <w:trPr>
          <w:cantSplit/>
          <w:trHeight w:val="1701"/>
        </w:trPr>
        <w:tc>
          <w:tcPr>
            <w:tcW w:w="4188" w:type="dxa"/>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49049503" wp14:editId="3EC3624C">
                  <wp:extent cx="1800225" cy="900430"/>
                  <wp:effectExtent l="0" t="0" r="3175" b="0"/>
                  <wp:docPr id="70" name="Picture 70"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ad_mans_isl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00225" cy="900430"/>
                          </a:xfrm>
                          <a:prstGeom prst="rect">
                            <a:avLst/>
                          </a:prstGeom>
                          <a:noFill/>
                          <a:ln>
                            <a:noFill/>
                          </a:ln>
                        </pic:spPr>
                      </pic:pic>
                    </a:graphicData>
                  </a:graphic>
                </wp:inline>
              </w:drawing>
            </w:r>
          </w:p>
        </w:tc>
      </w:tr>
      <w:tr w:rsidR="00CF14BE" w:rsidRPr="00673612">
        <w:trPr>
          <w:cantSplit/>
          <w:trHeight w:val="1710"/>
        </w:trPr>
        <w:tc>
          <w:tcPr>
            <w:tcW w:w="4188" w:type="dxa"/>
            <w:tcBorders>
              <w:left w:val="single" w:sz="4" w:space="0" w:color="auto"/>
              <w:bottom w:val="dashed" w:sz="4" w:space="0" w:color="auto"/>
              <w:right w:val="single" w:sz="4" w:space="0" w:color="auto"/>
            </w:tcBorders>
            <w:vAlign w:val="center"/>
          </w:tcPr>
          <w:p w:rsidR="000A0D3A" w:rsidRDefault="00CF14BE">
            <w:pPr>
              <w:spacing w:after="0"/>
              <w:ind w:left="0"/>
              <w:jc w:val="center"/>
              <w:rPr>
                <w:rFonts w:ascii="Open Sans" w:hAnsi="Open Sans"/>
                <w:b/>
                <w:bCs/>
                <w:sz w:val="32"/>
              </w:rPr>
            </w:pPr>
            <w:r w:rsidRPr="00673612">
              <w:rPr>
                <w:rFonts w:ascii="Open Sans" w:hAnsi="Open Sans"/>
                <w:b/>
                <w:bCs/>
                <w:sz w:val="32"/>
              </w:rPr>
              <w:t>N</w:t>
            </w:r>
            <w:r w:rsidR="000A0D3A">
              <w:rPr>
                <w:rFonts w:ascii="Open Sans" w:hAnsi="Open Sans"/>
                <w:b/>
                <w:bCs/>
                <w:sz w:val="32"/>
              </w:rPr>
              <w:t xml:space="preserve">ema brodova koji </w:t>
            </w:r>
          </w:p>
          <w:p w:rsidR="00CF14BE" w:rsidRPr="00673612" w:rsidRDefault="000A0D3A">
            <w:pPr>
              <w:spacing w:after="0"/>
              <w:ind w:left="0"/>
              <w:jc w:val="center"/>
              <w:rPr>
                <w:rFonts w:ascii="Open Sans" w:hAnsi="Open Sans"/>
                <w:b/>
                <w:bCs/>
                <w:sz w:val="32"/>
              </w:rPr>
            </w:pPr>
            <w:r>
              <w:rPr>
                <w:rFonts w:ascii="Open Sans" w:hAnsi="Open Sans"/>
                <w:b/>
                <w:bCs/>
                <w:sz w:val="32"/>
              </w:rPr>
              <w:t>plove sa</w:t>
            </w:r>
          </w:p>
          <w:p w:rsidR="00CF14BE" w:rsidRPr="00673612" w:rsidRDefault="00CF14BE">
            <w:pPr>
              <w:spacing w:after="0"/>
              <w:ind w:left="0"/>
              <w:jc w:val="center"/>
              <w:rPr>
                <w:rFonts w:ascii="Open Sans" w:hAnsi="Open Sans"/>
                <w:b/>
                <w:bCs/>
                <w:sz w:val="32"/>
              </w:rPr>
            </w:pPr>
            <w:r w:rsidRPr="00673612">
              <w:rPr>
                <w:rFonts w:ascii="Open Sans" w:hAnsi="Open Sans"/>
                <w:b/>
                <w:bCs/>
                <w:sz w:val="32"/>
              </w:rPr>
              <w:t>Dead Man’s Island!</w:t>
            </w:r>
          </w:p>
        </w:tc>
      </w:tr>
      <w:tr w:rsidR="00CF14BE" w:rsidRPr="00673612">
        <w:trPr>
          <w:cantSplit/>
          <w:trHeight w:val="3402"/>
        </w:trPr>
        <w:tc>
          <w:tcPr>
            <w:tcW w:w="4188" w:type="dxa"/>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4FD5713A" wp14:editId="04783DA9">
                  <wp:extent cx="2157730" cy="10433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a:extLst>
                              <a:ext uri="{28A0092B-C50C-407E-A947-70E740481C1C}">
                                <a14:useLocalDpi xmlns:a14="http://schemas.microsoft.com/office/drawing/2010/main" val="0"/>
                              </a:ext>
                            </a:extLst>
                          </a:blip>
                          <a:srcRect t="6035"/>
                          <a:stretch>
                            <a:fillRect/>
                          </a:stretch>
                        </pic:blipFill>
                        <pic:spPr bwMode="auto">
                          <a:xfrm>
                            <a:off x="0" y="0"/>
                            <a:ext cx="2157730" cy="1043305"/>
                          </a:xfrm>
                          <a:prstGeom prst="rect">
                            <a:avLst/>
                          </a:prstGeom>
                          <a:noFill/>
                          <a:ln>
                            <a:noFill/>
                          </a:ln>
                        </pic:spPr>
                      </pic:pic>
                    </a:graphicData>
                  </a:graphic>
                </wp:inline>
              </w:drawing>
            </w:r>
          </w:p>
        </w:tc>
      </w:tr>
    </w:tbl>
    <w:p w:rsidR="00CF14BE" w:rsidRPr="00673612" w:rsidRDefault="00CF14BE">
      <w:pPr>
        <w:rPr>
          <w:rFonts w:ascii="Open Sans" w:hAnsi="Open Sans"/>
        </w:rPr>
      </w:pPr>
    </w:p>
    <w:p w:rsidR="00CF14BE" w:rsidRPr="00673612" w:rsidRDefault="00CF14BE">
      <w:pPr>
        <w:rPr>
          <w:rFonts w:ascii="Open Sans" w:hAnsi="Open Sans"/>
        </w:rPr>
      </w:pPr>
    </w:p>
    <w:p w:rsidR="00CF14BE" w:rsidRPr="00673612" w:rsidRDefault="00CF14BE">
      <w:pPr>
        <w:rPr>
          <w:rFonts w:ascii="Open Sans" w:hAnsi="Open Sans"/>
        </w:rPr>
      </w:pPr>
    </w:p>
    <w:p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rsidR="00CF14BE" w:rsidRPr="00673612" w:rsidRDefault="007B284C">
      <w:pPr>
        <w:pStyle w:val="Heading6"/>
        <w:rPr>
          <w:rFonts w:ascii="Open Sans" w:hAnsi="Open Sans"/>
        </w:rPr>
      </w:pPr>
      <w:r>
        <w:rPr>
          <w:rFonts w:ascii="Open Sans" w:hAnsi="Open Sans"/>
        </w:rPr>
        <w:lastRenderedPageBreak/>
        <w:t>Aktivnost</w:t>
      </w:r>
    </w:p>
    <w:p w:rsidR="00CF14BE" w:rsidRPr="00673612" w:rsidRDefault="007B284C">
      <w:pPr>
        <w:rPr>
          <w:rFonts w:ascii="Open Sans" w:hAnsi="Open Sans"/>
          <w:snapToGrid w:val="0"/>
        </w:rPr>
      </w:pPr>
      <w:r>
        <w:rPr>
          <w:rFonts w:ascii="Open Sans" w:hAnsi="Open Sans"/>
        </w:rPr>
        <w:t xml:space="preserve">Izaberite 7 učenika koji će biti </w:t>
      </w:r>
      <w:r w:rsidR="00CF14BE" w:rsidRPr="00673612">
        <w:rPr>
          <w:rFonts w:ascii="Open Sans" w:hAnsi="Open Sans"/>
        </w:rPr>
        <w:t>“</w:t>
      </w:r>
      <w:r>
        <w:rPr>
          <w:rFonts w:ascii="Open Sans" w:hAnsi="Open Sans"/>
        </w:rPr>
        <w:t>otoci</w:t>
      </w:r>
      <w:r w:rsidR="00CF14BE" w:rsidRPr="00673612">
        <w:rPr>
          <w:rFonts w:ascii="Open Sans" w:hAnsi="Open Sans"/>
        </w:rPr>
        <w:t xml:space="preserve">”. </w:t>
      </w:r>
      <w:r>
        <w:rPr>
          <w:rFonts w:ascii="Open Sans" w:hAnsi="Open Sans"/>
        </w:rPr>
        <w:t>Učenici će držati karte koje odgovaraju njihovom otoku sakrivajući precizne naredbe koje se nalaze na stražnjoj strani. Neka se učenici na slučajan proizvoljan način rasporede u učionici ili igralištu. Ostali učenici će dobiti prazne mape I trebaju da putuju od Otoka gusara (</w:t>
      </w:r>
      <w:r w:rsidRPr="00673612">
        <w:rPr>
          <w:rFonts w:ascii="Open Sans" w:hAnsi="Open Sans"/>
        </w:rPr>
        <w:t>Pirates’ Island</w:t>
      </w:r>
      <w:r>
        <w:rPr>
          <w:rFonts w:ascii="Open Sans" w:hAnsi="Open Sans"/>
        </w:rPr>
        <w:t>) do Otoka sa blagom (</w:t>
      </w:r>
      <w:r w:rsidRPr="00673612">
        <w:rPr>
          <w:rFonts w:ascii="Open Sans" w:hAnsi="Open Sans"/>
        </w:rPr>
        <w:t>Treasure Island</w:t>
      </w:r>
      <w:r>
        <w:rPr>
          <w:rFonts w:ascii="Open Sans" w:hAnsi="Open Sans"/>
        </w:rPr>
        <w:t>) bilježeći pažljivo pređeni put na svojim mapama</w:t>
      </w:r>
      <w:r w:rsidR="00CF14BE" w:rsidRPr="00673612">
        <w:rPr>
          <w:rFonts w:ascii="Open Sans" w:hAnsi="Open Sans"/>
        </w:rPr>
        <w:t xml:space="preserve">. </w:t>
      </w:r>
      <w:r w:rsidR="00CF14BE" w:rsidRPr="00673612">
        <w:rPr>
          <w:rFonts w:ascii="Open Sans" w:hAnsi="Open Sans"/>
          <w:snapToGrid w:val="0"/>
        </w:rPr>
        <w:t>(</w:t>
      </w:r>
      <w:r w:rsidR="00986805">
        <w:rPr>
          <w:rFonts w:ascii="Open Sans" w:hAnsi="Open Sans"/>
          <w:snapToGrid w:val="0"/>
        </w:rPr>
        <w:t>Dobra je ideja slati učenike jedan po jedan kako ne bi mogli čuti od drugih učenika unaprijed o mogućim putevima</w:t>
      </w:r>
      <w:r w:rsidR="00CF14BE" w:rsidRPr="00673612">
        <w:rPr>
          <w:rFonts w:ascii="Open Sans" w:hAnsi="Open Sans"/>
          <w:snapToGrid w:val="0"/>
        </w:rPr>
        <w:t>.)</w:t>
      </w:r>
    </w:p>
    <w:p w:rsidR="00CF14BE" w:rsidRPr="00673612" w:rsidRDefault="00986805">
      <w:pPr>
        <w:rPr>
          <w:rFonts w:ascii="Open Sans" w:hAnsi="Open Sans"/>
          <w:snapToGrid w:val="0"/>
        </w:rPr>
      </w:pPr>
      <w:r>
        <w:rPr>
          <w:rFonts w:ascii="Open Sans" w:hAnsi="Open Sans"/>
          <w:snapToGrid w:val="0"/>
        </w:rPr>
        <w:t>Za one koji brzo završe</w:t>
      </w:r>
      <w:r w:rsidR="00CF14BE" w:rsidRPr="00673612">
        <w:rPr>
          <w:rFonts w:ascii="Open Sans" w:hAnsi="Open Sans"/>
          <w:snapToGrid w:val="0"/>
        </w:rPr>
        <w:t xml:space="preserve">: </w:t>
      </w:r>
      <w:r>
        <w:rPr>
          <w:rFonts w:ascii="Open Sans" w:hAnsi="Open Sans"/>
          <w:snapToGrid w:val="0"/>
        </w:rPr>
        <w:t>Pokušajte pronaći više od jednog puta</w:t>
      </w:r>
      <w:r w:rsidR="00CF14BE" w:rsidRPr="00673612">
        <w:rPr>
          <w:rFonts w:ascii="Open Sans" w:hAnsi="Open Sans"/>
          <w:snapToGrid w:val="0"/>
        </w:rPr>
        <w:t>.</w:t>
      </w:r>
    </w:p>
    <w:p w:rsidR="00CF14BE" w:rsidRPr="00673612" w:rsidRDefault="00986805">
      <w:pPr>
        <w:rPr>
          <w:rFonts w:ascii="Open Sans" w:hAnsi="Open Sans"/>
          <w:snapToGrid w:val="0"/>
        </w:rPr>
      </w:pPr>
      <w:r>
        <w:rPr>
          <w:rFonts w:ascii="Open Sans" w:hAnsi="Open Sans"/>
          <w:snapToGrid w:val="0"/>
        </w:rPr>
        <w:t>Kompletna mapa izgleda ovako</w:t>
      </w:r>
      <w:r w:rsidR="00CF14BE" w:rsidRPr="00673612">
        <w:rPr>
          <w:rFonts w:ascii="Open Sans" w:hAnsi="Open Sans"/>
          <w:snapToGrid w:val="0"/>
        </w:rPr>
        <w:t>:</w:t>
      </w:r>
    </w:p>
    <w:p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A658F71" wp14:editId="5E624B14">
            <wp:extent cx="4743450" cy="3543300"/>
            <wp:effectExtent l="0" t="0" r="6350" b="12700"/>
            <wp:docPr id="72" name="Picture 72" descr="comple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mplete-ma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rsidR="00CF14BE" w:rsidRPr="00673612" w:rsidRDefault="00986805">
      <w:pPr>
        <w:pStyle w:val="Heading6"/>
        <w:rPr>
          <w:rFonts w:ascii="Open Sans" w:hAnsi="Open Sans"/>
          <w:snapToGrid w:val="0"/>
        </w:rPr>
      </w:pPr>
      <w:r>
        <w:rPr>
          <w:rFonts w:ascii="Open Sans" w:hAnsi="Open Sans"/>
          <w:snapToGrid w:val="0"/>
        </w:rPr>
        <w:t>Diskusija koja slijedi</w:t>
      </w:r>
      <w:r w:rsidR="00811D65">
        <w:rPr>
          <w:rFonts w:ascii="Open Sans" w:hAnsi="Open Sans"/>
          <w:snapToGrid w:val="0"/>
        </w:rPr>
        <w:t xml:space="preserve"> aktivnost</w:t>
      </w:r>
    </w:p>
    <w:p w:rsidR="00CF14BE" w:rsidRPr="00673612" w:rsidRDefault="00811D65" w:rsidP="00811D65">
      <w:pPr>
        <w:rPr>
          <w:rFonts w:ascii="Open Sans" w:hAnsi="Open Sans"/>
          <w:snapToGrid w:val="0"/>
        </w:rPr>
      </w:pPr>
      <w:r>
        <w:rPr>
          <w:rFonts w:ascii="Open Sans" w:hAnsi="Open Sans"/>
          <w:snapToGrid w:val="0"/>
        </w:rPr>
        <w:t>Koji je najbrži put</w:t>
      </w:r>
      <w:r w:rsidR="00CF14BE" w:rsidRPr="00673612">
        <w:rPr>
          <w:rFonts w:ascii="Open Sans" w:hAnsi="Open Sans"/>
          <w:snapToGrid w:val="0"/>
        </w:rPr>
        <w:t xml:space="preserve">? </w:t>
      </w:r>
      <w:r>
        <w:rPr>
          <w:rFonts w:ascii="Open Sans" w:hAnsi="Open Sans"/>
          <w:snapToGrid w:val="0"/>
        </w:rPr>
        <w:t>Koji bi bio najsporiji put</w:t>
      </w:r>
      <w:r w:rsidR="00CF14BE" w:rsidRPr="00673612">
        <w:rPr>
          <w:rFonts w:ascii="Open Sans" w:hAnsi="Open Sans"/>
          <w:snapToGrid w:val="0"/>
        </w:rPr>
        <w:t xml:space="preserve">? </w:t>
      </w:r>
      <w:r>
        <w:rPr>
          <w:rFonts w:ascii="Open Sans" w:hAnsi="Open Sans"/>
          <w:snapToGrid w:val="0"/>
        </w:rPr>
        <w:t>Neki putevi mogu sadržavati i konture</w:t>
      </w:r>
      <w:r w:rsidR="00CF14BE" w:rsidRPr="00673612">
        <w:rPr>
          <w:rFonts w:ascii="Open Sans" w:hAnsi="Open Sans"/>
          <w:snapToGrid w:val="0"/>
        </w:rPr>
        <w:t xml:space="preserve">. </w:t>
      </w:r>
      <w:r>
        <w:rPr>
          <w:rFonts w:ascii="Open Sans" w:hAnsi="Open Sans"/>
          <w:snapToGrid w:val="0"/>
        </w:rPr>
        <w:t>Možete li pronaći primjer takvog puta</w:t>
      </w:r>
      <w:r w:rsidR="00CF14BE" w:rsidRPr="00673612">
        <w:rPr>
          <w:rFonts w:ascii="Open Sans" w:hAnsi="Open Sans"/>
          <w:snapToGrid w:val="0"/>
        </w:rPr>
        <w:t>? (</w:t>
      </w:r>
      <w:r>
        <w:rPr>
          <w:rFonts w:ascii="Open Sans" w:hAnsi="Open Sans"/>
          <w:snapToGrid w:val="0"/>
        </w:rPr>
        <w:t>Na primjer</w:t>
      </w:r>
      <w:r w:rsidR="00CF14BE" w:rsidRPr="00673612">
        <w:rPr>
          <w:rFonts w:ascii="Open Sans" w:hAnsi="Open Sans"/>
          <w:snapToGrid w:val="0"/>
        </w:rPr>
        <w:t xml:space="preserve">, BBBABAB </w:t>
      </w:r>
      <w:r>
        <w:rPr>
          <w:rFonts w:ascii="Open Sans" w:hAnsi="Open Sans"/>
          <w:snapToGrid w:val="0"/>
        </w:rPr>
        <w:t>i</w:t>
      </w:r>
      <w:r w:rsidR="00CF14BE" w:rsidRPr="00673612">
        <w:rPr>
          <w:rFonts w:ascii="Open Sans" w:hAnsi="Open Sans"/>
          <w:snapToGrid w:val="0"/>
        </w:rPr>
        <w:t xml:space="preserve"> BBBABBABAB </w:t>
      </w:r>
      <w:r>
        <w:rPr>
          <w:rFonts w:ascii="Open Sans" w:hAnsi="Open Sans"/>
          <w:snapToGrid w:val="0"/>
        </w:rPr>
        <w:t>su dv puta koja oba vode do Ostrva sa blaogom (</w:t>
      </w:r>
      <w:r w:rsidR="00CF14BE" w:rsidRPr="00673612">
        <w:rPr>
          <w:rFonts w:ascii="Open Sans" w:hAnsi="Open Sans"/>
          <w:snapToGrid w:val="0"/>
        </w:rPr>
        <w:t>Treasure Island)</w:t>
      </w:r>
      <w:r>
        <w:rPr>
          <w:rFonts w:ascii="Open Sans" w:hAnsi="Open Sans"/>
          <w:snapToGrid w:val="0"/>
        </w:rPr>
        <w:t>.</w:t>
      </w:r>
    </w:p>
    <w:p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rsidR="00CF14BE" w:rsidRPr="00673612" w:rsidRDefault="00811D65">
      <w:pPr>
        <w:pStyle w:val="WorksheetTitle"/>
        <w:rPr>
          <w:rFonts w:ascii="Open Sans" w:hAnsi="Open Sans"/>
          <w:snapToGrid w:val="0"/>
        </w:rPr>
      </w:pPr>
      <w:bookmarkStart w:id="57" w:name="Worksheet_Map"/>
      <w:bookmarkEnd w:id="57"/>
      <w:r>
        <w:rPr>
          <w:rFonts w:ascii="Open Sans" w:hAnsi="Open Sans"/>
          <w:snapToGrid w:val="0"/>
        </w:rPr>
        <w:lastRenderedPageBreak/>
        <w:t>Radni list za aktivnost</w:t>
      </w:r>
      <w:r w:rsidR="00CF14BE" w:rsidRPr="00673612">
        <w:rPr>
          <w:rFonts w:ascii="Open Sans" w:hAnsi="Open Sans"/>
          <w:snapToGrid w:val="0"/>
        </w:rPr>
        <w:t>:</w:t>
      </w:r>
      <w:r w:rsidR="00CF14BE" w:rsidRPr="00673612">
        <w:rPr>
          <w:rFonts w:ascii="Open Sans" w:hAnsi="Open Sans"/>
          <w:snapToGrid w:val="0"/>
        </w:rPr>
        <w:br/>
      </w:r>
      <w:r>
        <w:rPr>
          <w:rFonts w:ascii="Open Sans" w:hAnsi="Open Sans"/>
          <w:snapToGrid w:val="0"/>
        </w:rPr>
        <w:t xml:space="preserve">Pronađite svoj put do trezora </w:t>
      </w:r>
      <w:r w:rsidR="00E4002F">
        <w:rPr>
          <w:rFonts w:ascii="Open Sans" w:hAnsi="Open Sans"/>
          <w:snapToGrid w:val="0"/>
        </w:rPr>
        <w:t xml:space="preserve">Otoka sa blagom              </w:t>
      </w:r>
    </w:p>
    <w:p w:rsidR="00CF14BE" w:rsidRPr="00673612" w:rsidRDefault="008B61D4">
      <w:pPr>
        <w:ind w:left="0"/>
        <w:jc w:val="both"/>
        <w:rPr>
          <w:rFonts w:ascii="Open Sans" w:hAnsi="Open Sans"/>
          <w:snapToGrid w:val="0"/>
        </w:rPr>
      </w:pPr>
      <w:r>
        <w:rPr>
          <w:rFonts w:ascii="Open Sans" w:hAnsi="Open Sans"/>
          <w:noProof/>
          <w:lang w:val="en-US"/>
        </w:rPr>
        <w:drawing>
          <wp:inline distT="0" distB="0" distL="0" distR="0" wp14:anchorId="353CC5EE" wp14:editId="64BB991F">
            <wp:extent cx="5300980" cy="7658100"/>
            <wp:effectExtent l="0" t="0" r="7620" b="12700"/>
            <wp:docPr id="73" name="Picture 7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00980" cy="7658100"/>
                    </a:xfrm>
                    <a:prstGeom prst="rect">
                      <a:avLst/>
                    </a:prstGeom>
                    <a:noFill/>
                    <a:ln>
                      <a:noFill/>
                    </a:ln>
                  </pic:spPr>
                </pic:pic>
              </a:graphicData>
            </a:graphic>
          </wp:inline>
        </w:drawing>
      </w:r>
    </w:p>
    <w:p w:rsidR="00CF14BE" w:rsidRPr="00673612" w:rsidRDefault="00CF14BE">
      <w:pPr>
        <w:ind w:left="0"/>
        <w:jc w:val="both"/>
        <w:rPr>
          <w:rFonts w:ascii="Open Sans" w:hAnsi="Open Sans"/>
          <w:snapToGrid w:val="0"/>
        </w:rPr>
        <w:sectPr w:rsidR="00CF14BE" w:rsidRPr="00673612">
          <w:pgSz w:w="11906" w:h="16838"/>
          <w:pgMar w:top="1418" w:right="1701" w:bottom="1985" w:left="1701" w:header="709" w:footer="1134" w:gutter="0"/>
          <w:cols w:space="708"/>
          <w:docGrid w:linePitch="360"/>
        </w:sectPr>
      </w:pPr>
    </w:p>
    <w:p w:rsidR="00CF14BE" w:rsidRPr="00673612" w:rsidRDefault="00E4002F">
      <w:pPr>
        <w:pStyle w:val="WorksheetTitle"/>
        <w:rPr>
          <w:rFonts w:ascii="Open Sans" w:hAnsi="Open Sans"/>
          <w:snapToGrid w:val="0"/>
        </w:rPr>
      </w:pPr>
      <w:bookmarkStart w:id="58" w:name="Master_Islands"/>
      <w:bookmarkEnd w:id="58"/>
      <w:r>
        <w:rPr>
          <w:rFonts w:ascii="Open Sans" w:hAnsi="Open Sans"/>
          <w:snapToGrid w:val="0"/>
        </w:rPr>
        <w:lastRenderedPageBreak/>
        <w:t>Uzorak za kopiranje</w:t>
      </w:r>
      <w:r w:rsidR="00CF14BE" w:rsidRPr="00673612">
        <w:rPr>
          <w:rFonts w:ascii="Open Sans" w:hAnsi="Open Sans"/>
          <w:snapToGrid w:val="0"/>
        </w:rPr>
        <w:t xml:space="preserve">: </w:t>
      </w:r>
      <w:r>
        <w:rPr>
          <w:rFonts w:ascii="Open Sans" w:hAnsi="Open Sans"/>
          <w:snapToGrid w:val="0"/>
        </w:rPr>
        <w:t>Karte za otoke</w:t>
      </w:r>
      <w:r w:rsidR="00CF14BE" w:rsidRPr="00673612">
        <w:rPr>
          <w:rFonts w:ascii="Open Sans" w:hAnsi="Open Sans"/>
          <w:snapToGrid w:val="0"/>
        </w:rPr>
        <w:t>(1/4)</w:t>
      </w:r>
    </w:p>
    <w:p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1"/>
        <w:gridCol w:w="1984"/>
        <w:gridCol w:w="563"/>
        <w:gridCol w:w="1981"/>
        <w:gridCol w:w="1985"/>
      </w:tblGrid>
      <w:tr w:rsidR="00CF14BE" w:rsidRPr="00673612">
        <w:trPr>
          <w:cantSplit/>
          <w:trHeight w:hRule="exact" w:val="1701"/>
        </w:trPr>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7821A2B" wp14:editId="016BE745">
                  <wp:extent cx="1800225" cy="971550"/>
                  <wp:effectExtent l="0" t="0" r="3175" b="0"/>
                  <wp:docPr id="74" name="Picture 7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rates_isl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rsidR="00CF14BE" w:rsidRPr="00673612" w:rsidRDefault="00CF14BE">
            <w:pPr>
              <w:ind w:left="0"/>
              <w:rPr>
                <w:rFonts w:ascii="Open Sans" w:hAnsi="Open Sans"/>
              </w:rPr>
            </w:pPr>
          </w:p>
          <w:p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5532D43D" wp14:editId="0DB7D983">
                  <wp:extent cx="1800225" cy="1014730"/>
                  <wp:effectExtent l="0" t="0" r="3175" b="1270"/>
                  <wp:docPr id="75" name="Picture 75"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hipwreck_ba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trPr>
          <w:cantSplit/>
          <w:trHeight w:hRule="exact" w:val="851"/>
        </w:trPr>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1A05024D" wp14:editId="27B27540">
                  <wp:extent cx="1000125" cy="571500"/>
                  <wp:effectExtent l="0" t="0" r="0" b="12700"/>
                  <wp:docPr id="76" name="Picture 76"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hipwreck_ba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D360B27" wp14:editId="20A30855">
                  <wp:extent cx="1000125" cy="400050"/>
                  <wp:effectExtent l="0" t="0" r="0" b="6350"/>
                  <wp:docPr id="77" name="Picture 77"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sket_hil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trPr>
          <w:cantSplit/>
          <w:trHeight w:hRule="exact" w:val="851"/>
        </w:trPr>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2D56C670" wp14:editId="1611404C">
                  <wp:extent cx="1000125" cy="400050"/>
                  <wp:effectExtent l="0" t="0" r="0" b="6350"/>
                  <wp:docPr id="78" name="Picture 78"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usket_hil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75078669" wp14:editId="6E51DFE5">
                  <wp:extent cx="1043305" cy="514350"/>
                  <wp:effectExtent l="0" t="0" r="0" b="0"/>
                  <wp:docPr id="79" name="Picture 79"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ad_mans_isl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3CBC4E2D" wp14:editId="1DC1967C">
                  <wp:extent cx="2157730" cy="112903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1F0FDAB5" wp14:editId="6A0D957C">
                  <wp:extent cx="2157730" cy="117157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rsidR="00CF14BE" w:rsidRPr="00673612" w:rsidRDefault="00CF14BE">
      <w:pPr>
        <w:rPr>
          <w:rFonts w:ascii="Open Sans" w:hAnsi="Open Sans"/>
        </w:rPr>
      </w:pPr>
    </w:p>
    <w:p w:rsidR="00CF14BE" w:rsidRPr="00673612" w:rsidRDefault="00CF14BE">
      <w:pPr>
        <w:pStyle w:val="WorksheetTitle"/>
        <w:rPr>
          <w:rFonts w:ascii="Open Sans" w:hAnsi="Open Sans"/>
          <w:snapToGrid w:val="0"/>
        </w:rPr>
      </w:pPr>
      <w:r w:rsidRPr="00673612">
        <w:rPr>
          <w:rFonts w:ascii="Open Sans" w:hAnsi="Open Sans"/>
        </w:rPr>
        <w:br w:type="page"/>
      </w:r>
      <w:r w:rsidR="00E4002F">
        <w:rPr>
          <w:rFonts w:ascii="Open Sans" w:hAnsi="Open Sans"/>
          <w:snapToGrid w:val="0"/>
        </w:rPr>
        <w:lastRenderedPageBreak/>
        <w:t>Uzorak za kopiranje</w:t>
      </w:r>
      <w:r w:rsidR="00E4002F" w:rsidRPr="00673612">
        <w:rPr>
          <w:rFonts w:ascii="Open Sans" w:hAnsi="Open Sans"/>
          <w:snapToGrid w:val="0"/>
        </w:rPr>
        <w:t xml:space="preserve">: </w:t>
      </w:r>
      <w:r w:rsidR="00E4002F">
        <w:rPr>
          <w:rFonts w:ascii="Open Sans" w:hAnsi="Open Sans"/>
          <w:snapToGrid w:val="0"/>
        </w:rPr>
        <w:t>Karte za otoke</w:t>
      </w:r>
      <w:r w:rsidR="00E4002F" w:rsidRPr="00673612">
        <w:rPr>
          <w:rFonts w:ascii="Open Sans" w:hAnsi="Open Sans"/>
          <w:snapToGrid w:val="0"/>
        </w:rPr>
        <w:t xml:space="preserve"> </w:t>
      </w:r>
      <w:r w:rsidRPr="00673612">
        <w:rPr>
          <w:rFonts w:ascii="Open Sans" w:hAnsi="Open Sans"/>
          <w:snapToGrid w:val="0"/>
        </w:rPr>
        <w:t>(2/4)</w:t>
      </w:r>
    </w:p>
    <w:p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1"/>
        <w:gridCol w:w="1985"/>
        <w:gridCol w:w="563"/>
        <w:gridCol w:w="1981"/>
        <w:gridCol w:w="1984"/>
      </w:tblGrid>
      <w:tr w:rsidR="00CF14BE" w:rsidRPr="00673612">
        <w:trPr>
          <w:cantSplit/>
          <w:trHeight w:hRule="exact" w:val="1701"/>
        </w:trPr>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3E461ABC" wp14:editId="07625E95">
                  <wp:extent cx="1800225" cy="714375"/>
                  <wp:effectExtent l="0" t="0" r="3175" b="0"/>
                  <wp:docPr id="82" name="Picture 82"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usket_hil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00225" cy="714375"/>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rsidR="00CF14BE" w:rsidRPr="00673612" w:rsidRDefault="00CF14BE">
            <w:pPr>
              <w:ind w:left="0"/>
              <w:rPr>
                <w:rFonts w:ascii="Open Sans" w:hAnsi="Open Sans"/>
              </w:rPr>
            </w:pPr>
          </w:p>
          <w:p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27C74FE" wp14:editId="3BE33F1D">
                  <wp:extent cx="1771650" cy="885825"/>
                  <wp:effectExtent l="0" t="0" r="6350" b="3175"/>
                  <wp:docPr id="83" name="Picture 83"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ad_mans_isl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tc>
      </w:tr>
      <w:tr w:rsidR="00CF14BE" w:rsidRPr="00673612">
        <w:trPr>
          <w:cantSplit/>
          <w:trHeight w:hRule="exact" w:val="851"/>
        </w:trPr>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BA0EDD2" wp14:editId="2574352D">
                  <wp:extent cx="1028700" cy="557530"/>
                  <wp:effectExtent l="0" t="0" r="12700" b="1270"/>
                  <wp:docPr id="84" name="Picture 8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rates_isl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07D057F3" wp14:editId="48B1F4A9">
                  <wp:extent cx="1000125" cy="400050"/>
                  <wp:effectExtent l="0" t="0" r="0" b="6350"/>
                  <wp:docPr id="85" name="Picture 85"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usket_hil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trPr>
          <w:cantSplit/>
          <w:trHeight w:hRule="exact" w:val="851"/>
        </w:trPr>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5ECAC3C4" wp14:editId="619980D7">
                  <wp:extent cx="786130" cy="471805"/>
                  <wp:effectExtent l="0" t="0" r="1270" b="10795"/>
                  <wp:docPr id="86" name="Picture 86"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utineers_islan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86130" cy="47180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23C522C7" wp14:editId="1C7DBEE5">
                  <wp:extent cx="1000125" cy="571500"/>
                  <wp:effectExtent l="0" t="0" r="0" b="12700"/>
                  <wp:docPr id="87" name="Picture 87"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hipwreck_ba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r>
      <w:tr w:rsidR="00CF14BE" w:rsidRPr="00673612">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5CD3E756" wp14:editId="0D60A3C3">
                  <wp:extent cx="2157730" cy="8147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a:extLst>
                              <a:ext uri="{28A0092B-C50C-407E-A947-70E740481C1C}">
                                <a14:useLocalDpi xmlns:a14="http://schemas.microsoft.com/office/drawing/2010/main" val="0"/>
                              </a:ext>
                            </a:extLst>
                          </a:blip>
                          <a:srcRect t="8511"/>
                          <a:stretch>
                            <a:fillRect/>
                          </a:stretch>
                        </pic:blipFill>
                        <pic:spPr bwMode="auto">
                          <a:xfrm>
                            <a:off x="0" y="0"/>
                            <a:ext cx="2157730" cy="814705"/>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485EAD2D" wp14:editId="0308CA2B">
                  <wp:extent cx="2157730" cy="1028700"/>
                  <wp:effectExtent l="0" t="0" r="127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a:extLst>
                              <a:ext uri="{28A0092B-C50C-407E-A947-70E740481C1C}">
                                <a14:useLocalDpi xmlns:a14="http://schemas.microsoft.com/office/drawing/2010/main" val="0"/>
                              </a:ext>
                            </a:extLst>
                          </a:blip>
                          <a:srcRect t="6087"/>
                          <a:stretch>
                            <a:fillRect/>
                          </a:stretch>
                        </pic:blipFill>
                        <pic:spPr bwMode="auto">
                          <a:xfrm>
                            <a:off x="0" y="0"/>
                            <a:ext cx="2157730" cy="1028700"/>
                          </a:xfrm>
                          <a:prstGeom prst="rect">
                            <a:avLst/>
                          </a:prstGeom>
                          <a:noFill/>
                          <a:ln>
                            <a:noFill/>
                          </a:ln>
                        </pic:spPr>
                      </pic:pic>
                    </a:graphicData>
                  </a:graphic>
                </wp:inline>
              </w:drawing>
            </w:r>
          </w:p>
        </w:tc>
      </w:tr>
    </w:tbl>
    <w:p w:rsidR="00CF14BE" w:rsidRPr="00673612" w:rsidRDefault="00CF14BE">
      <w:pPr>
        <w:pStyle w:val="WorksheetTitle"/>
        <w:rPr>
          <w:rFonts w:ascii="Open Sans" w:hAnsi="Open Sans"/>
          <w:snapToGrid w:val="0"/>
        </w:rPr>
      </w:pPr>
      <w:r w:rsidRPr="00673612">
        <w:rPr>
          <w:rFonts w:ascii="Open Sans" w:hAnsi="Open Sans"/>
        </w:rPr>
        <w:br w:type="page"/>
      </w:r>
      <w:r w:rsidR="00E4002F">
        <w:rPr>
          <w:rFonts w:ascii="Open Sans" w:hAnsi="Open Sans"/>
          <w:snapToGrid w:val="0"/>
        </w:rPr>
        <w:lastRenderedPageBreak/>
        <w:t>Uzorak za kopiranje</w:t>
      </w:r>
      <w:r w:rsidR="00E4002F" w:rsidRPr="00673612">
        <w:rPr>
          <w:rFonts w:ascii="Open Sans" w:hAnsi="Open Sans"/>
          <w:snapToGrid w:val="0"/>
        </w:rPr>
        <w:t xml:space="preserve">: </w:t>
      </w:r>
      <w:r w:rsidR="00E4002F">
        <w:rPr>
          <w:rFonts w:ascii="Open Sans" w:hAnsi="Open Sans"/>
          <w:snapToGrid w:val="0"/>
        </w:rPr>
        <w:t>Karte za otoke</w:t>
      </w:r>
      <w:r w:rsidR="00E4002F" w:rsidRPr="00673612">
        <w:rPr>
          <w:rFonts w:ascii="Open Sans" w:hAnsi="Open Sans"/>
          <w:snapToGrid w:val="0"/>
        </w:rPr>
        <w:t xml:space="preserve"> </w:t>
      </w:r>
      <w:r w:rsidRPr="00673612">
        <w:rPr>
          <w:rFonts w:ascii="Open Sans" w:hAnsi="Open Sans"/>
          <w:snapToGrid w:val="0"/>
        </w:rPr>
        <w:t>(3/4)</w:t>
      </w:r>
    </w:p>
    <w:p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2"/>
        <w:gridCol w:w="1984"/>
        <w:gridCol w:w="563"/>
        <w:gridCol w:w="1981"/>
        <w:gridCol w:w="1984"/>
      </w:tblGrid>
      <w:tr w:rsidR="00CF14BE" w:rsidRPr="00673612">
        <w:trPr>
          <w:cantSplit/>
          <w:trHeight w:hRule="exact" w:val="1701"/>
        </w:trPr>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3267681" wp14:editId="031BBFCE">
                  <wp:extent cx="1314450" cy="786130"/>
                  <wp:effectExtent l="0" t="0" r="6350" b="1270"/>
                  <wp:docPr id="90" name="Picture 90"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tineers_islan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14450" cy="78613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rsidR="00CF14BE" w:rsidRPr="00673612" w:rsidRDefault="00CF14BE">
            <w:pPr>
              <w:ind w:left="0"/>
              <w:rPr>
                <w:rFonts w:ascii="Open Sans" w:hAnsi="Open Sans"/>
              </w:rPr>
            </w:pPr>
          </w:p>
          <w:p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59D26EE" wp14:editId="010FD1C4">
                  <wp:extent cx="1314450" cy="714375"/>
                  <wp:effectExtent l="0" t="0" r="6350" b="0"/>
                  <wp:docPr id="91" name="Picture 91"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ugglers_cov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14450" cy="714375"/>
                          </a:xfrm>
                          <a:prstGeom prst="rect">
                            <a:avLst/>
                          </a:prstGeom>
                          <a:noFill/>
                          <a:ln>
                            <a:noFill/>
                          </a:ln>
                        </pic:spPr>
                      </pic:pic>
                    </a:graphicData>
                  </a:graphic>
                </wp:inline>
              </w:drawing>
            </w:r>
          </w:p>
        </w:tc>
      </w:tr>
      <w:tr w:rsidR="00CF14BE" w:rsidRPr="00673612">
        <w:trPr>
          <w:cantSplit/>
          <w:trHeight w:hRule="exact" w:val="851"/>
        </w:trPr>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8EB39E0" wp14:editId="31089011">
                  <wp:extent cx="786130" cy="428625"/>
                  <wp:effectExtent l="0" t="0" r="1270" b="3175"/>
                  <wp:docPr id="92" name="Picture 92"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ugglers_cov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86130" cy="42862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3180FCF" wp14:editId="71AA31B8">
                  <wp:extent cx="1028700" cy="557530"/>
                  <wp:effectExtent l="0" t="0" r="12700" b="1270"/>
                  <wp:docPr id="93" name="Picture 93"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rates_islan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r>
      <w:tr w:rsidR="00CF14BE" w:rsidRPr="00673612">
        <w:trPr>
          <w:cantSplit/>
          <w:trHeight w:hRule="exact" w:val="851"/>
        </w:trPr>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D232BFA" wp14:editId="51F55E7E">
                  <wp:extent cx="1043305" cy="514350"/>
                  <wp:effectExtent l="0" t="0" r="0" b="0"/>
                  <wp:docPr id="94" name="Picture 94"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ad_mans_islan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695ADD00" wp14:editId="7CA0A1FC">
                  <wp:extent cx="871855" cy="485775"/>
                  <wp:effectExtent l="0" t="0" r="0" b="0"/>
                  <wp:docPr id="95" name="Picture 95"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easure_islan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71855" cy="485775"/>
                          </a:xfrm>
                          <a:prstGeom prst="rect">
                            <a:avLst/>
                          </a:prstGeom>
                          <a:noFill/>
                          <a:ln>
                            <a:noFill/>
                          </a:ln>
                        </pic:spPr>
                      </pic:pic>
                    </a:graphicData>
                  </a:graphic>
                </wp:inline>
              </w:drawing>
            </w:r>
          </w:p>
        </w:tc>
      </w:tr>
      <w:tr w:rsidR="00CF14BE" w:rsidRPr="00673612">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5DDD3844" wp14:editId="6420C26A">
                  <wp:extent cx="2157730" cy="1243330"/>
                  <wp:effectExtent l="0" t="0" r="127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6">
                            <a:extLst>
                              <a:ext uri="{28A0092B-C50C-407E-A947-70E740481C1C}">
                                <a14:useLocalDpi xmlns:a14="http://schemas.microsoft.com/office/drawing/2010/main" val="0"/>
                              </a:ext>
                            </a:extLst>
                          </a:blip>
                          <a:srcRect t="5756"/>
                          <a:stretch>
                            <a:fillRect/>
                          </a:stretch>
                        </pic:blipFill>
                        <pic:spPr bwMode="auto">
                          <a:xfrm>
                            <a:off x="0" y="0"/>
                            <a:ext cx="2157730" cy="12433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0AC47ECB" wp14:editId="54E5F73B">
                  <wp:extent cx="2157730" cy="112903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7">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r>
    </w:tbl>
    <w:p w:rsidR="00CF14BE" w:rsidRPr="00673612" w:rsidRDefault="00CF14BE">
      <w:pPr>
        <w:rPr>
          <w:rFonts w:ascii="Open Sans" w:hAnsi="Open Sans"/>
        </w:rPr>
      </w:pPr>
    </w:p>
    <w:p w:rsidR="00CF14BE" w:rsidRPr="00673612" w:rsidRDefault="00CF14BE">
      <w:pPr>
        <w:pStyle w:val="WorksheetTitle"/>
        <w:rPr>
          <w:rFonts w:ascii="Open Sans" w:hAnsi="Open Sans"/>
          <w:snapToGrid w:val="0"/>
        </w:rPr>
      </w:pPr>
      <w:r w:rsidRPr="00673612">
        <w:rPr>
          <w:rFonts w:ascii="Open Sans" w:hAnsi="Open Sans"/>
        </w:rPr>
        <w:br w:type="page"/>
      </w:r>
      <w:r w:rsidR="00E4002F">
        <w:rPr>
          <w:rFonts w:ascii="Open Sans" w:hAnsi="Open Sans"/>
          <w:snapToGrid w:val="0"/>
        </w:rPr>
        <w:lastRenderedPageBreak/>
        <w:t>Uzorak za kopiranje</w:t>
      </w:r>
      <w:r w:rsidR="00E4002F" w:rsidRPr="00673612">
        <w:rPr>
          <w:rFonts w:ascii="Open Sans" w:hAnsi="Open Sans"/>
          <w:snapToGrid w:val="0"/>
        </w:rPr>
        <w:t xml:space="preserve">: </w:t>
      </w:r>
      <w:r w:rsidR="00E4002F">
        <w:rPr>
          <w:rFonts w:ascii="Open Sans" w:hAnsi="Open Sans"/>
          <w:snapToGrid w:val="0"/>
        </w:rPr>
        <w:t>Karte za otoke</w:t>
      </w:r>
      <w:r w:rsidR="00E4002F" w:rsidRPr="00673612">
        <w:rPr>
          <w:rFonts w:ascii="Open Sans" w:hAnsi="Open Sans"/>
          <w:snapToGrid w:val="0"/>
        </w:rPr>
        <w:t xml:space="preserve"> </w:t>
      </w:r>
      <w:r w:rsidRPr="00673612">
        <w:rPr>
          <w:rFonts w:ascii="Open Sans" w:hAnsi="Open Sans"/>
          <w:snapToGrid w:val="0"/>
        </w:rPr>
        <w:t>(4/4)</w:t>
      </w:r>
    </w:p>
    <w:p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3970"/>
      </w:tblGrid>
      <w:tr w:rsidR="00CF14BE" w:rsidRPr="00673612">
        <w:trPr>
          <w:cantSplit/>
          <w:trHeight w:hRule="exact" w:val="1701"/>
        </w:trPr>
        <w:tc>
          <w:tcPr>
            <w:tcW w:w="3970" w:type="dxa"/>
            <w:tcBorders>
              <w:top w:val="single" w:sz="4" w:space="0" w:color="auto"/>
              <w:left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2F40EF6A" wp14:editId="1842E104">
                  <wp:extent cx="1800225" cy="1028700"/>
                  <wp:effectExtent l="0" t="0" r="3175" b="12700"/>
                  <wp:docPr id="98" name="Picture 98"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easure_islan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00225" cy="1028700"/>
                          </a:xfrm>
                          <a:prstGeom prst="rect">
                            <a:avLst/>
                          </a:prstGeom>
                          <a:noFill/>
                          <a:ln>
                            <a:noFill/>
                          </a:ln>
                        </pic:spPr>
                      </pic:pic>
                    </a:graphicData>
                  </a:graphic>
                </wp:inline>
              </w:drawing>
            </w:r>
          </w:p>
        </w:tc>
      </w:tr>
      <w:tr w:rsidR="00CF14BE" w:rsidRPr="00673612">
        <w:trPr>
          <w:cantSplit/>
          <w:trHeight w:val="1710"/>
        </w:trPr>
        <w:tc>
          <w:tcPr>
            <w:tcW w:w="3970" w:type="dxa"/>
            <w:tcBorders>
              <w:left w:val="single" w:sz="4" w:space="0" w:color="auto"/>
              <w:bottom w:val="dashed" w:sz="4" w:space="0" w:color="auto"/>
              <w:right w:val="single" w:sz="4" w:space="0" w:color="auto"/>
            </w:tcBorders>
            <w:vAlign w:val="center"/>
          </w:tcPr>
          <w:p w:rsidR="00CF14BE" w:rsidRPr="00673612" w:rsidRDefault="00CF14BE">
            <w:pPr>
              <w:ind w:left="0"/>
              <w:jc w:val="center"/>
              <w:rPr>
                <w:rFonts w:ascii="Open Sans" w:hAnsi="Open Sans"/>
                <w:b/>
                <w:bCs/>
                <w:sz w:val="48"/>
              </w:rPr>
            </w:pPr>
            <w:r w:rsidRPr="00673612">
              <w:rPr>
                <w:rFonts w:ascii="Open Sans" w:hAnsi="Open Sans"/>
                <w:b/>
                <w:bCs/>
                <w:sz w:val="48"/>
              </w:rPr>
              <w:t>Congratulations!</w:t>
            </w:r>
          </w:p>
        </w:tc>
      </w:tr>
      <w:tr w:rsidR="00CF14BE" w:rsidRPr="00673612">
        <w:trPr>
          <w:cantSplit/>
          <w:trHeight w:hRule="exact" w:val="3402"/>
        </w:trPr>
        <w:tc>
          <w:tcPr>
            <w:tcW w:w="3970" w:type="dxa"/>
            <w:tcBorders>
              <w:top w:val="dashed" w:sz="4" w:space="0" w:color="auto"/>
              <w:left w:val="single" w:sz="4" w:space="0" w:color="auto"/>
              <w:bottom w:val="single" w:sz="4" w:space="0" w:color="auto"/>
              <w:right w:val="single" w:sz="4" w:space="0" w:color="auto"/>
            </w:tcBorders>
            <w:vAlign w:val="center"/>
          </w:tcPr>
          <w:p w:rsidR="00CF14BE" w:rsidRPr="00673612" w:rsidRDefault="008B61D4">
            <w:pPr>
              <w:ind w:left="0"/>
              <w:jc w:val="center"/>
              <w:rPr>
                <w:rFonts w:ascii="Open Sans" w:hAnsi="Open Sans"/>
              </w:rPr>
            </w:pPr>
            <w:r>
              <w:rPr>
                <w:rFonts w:ascii="Open Sans" w:hAnsi="Open Sans"/>
                <w:noProof/>
                <w:lang w:val="en-US"/>
              </w:rPr>
              <w:drawing>
                <wp:inline distT="0" distB="0" distL="0" distR="0" wp14:anchorId="692D7BCA" wp14:editId="37CCAE1E">
                  <wp:extent cx="2157730" cy="1186180"/>
                  <wp:effectExtent l="0" t="0" r="127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8">
                            <a:extLst>
                              <a:ext uri="{28A0092B-C50C-407E-A947-70E740481C1C}">
                                <a14:useLocalDpi xmlns:a14="http://schemas.microsoft.com/office/drawing/2010/main" val="0"/>
                              </a:ext>
                            </a:extLst>
                          </a:blip>
                          <a:srcRect t="4581"/>
                          <a:stretch>
                            <a:fillRect/>
                          </a:stretch>
                        </pic:blipFill>
                        <pic:spPr bwMode="auto">
                          <a:xfrm>
                            <a:off x="0" y="0"/>
                            <a:ext cx="2157730" cy="1186180"/>
                          </a:xfrm>
                          <a:prstGeom prst="rect">
                            <a:avLst/>
                          </a:prstGeom>
                          <a:noFill/>
                          <a:ln>
                            <a:noFill/>
                          </a:ln>
                        </pic:spPr>
                      </pic:pic>
                    </a:graphicData>
                  </a:graphic>
                </wp:inline>
              </w:drawing>
            </w:r>
          </w:p>
        </w:tc>
      </w:tr>
    </w:tbl>
    <w:p w:rsidR="00CF14BE" w:rsidRPr="00673612" w:rsidRDefault="00CF14BE">
      <w:pPr>
        <w:rPr>
          <w:rFonts w:ascii="Open Sans" w:hAnsi="Open Sans"/>
        </w:rPr>
      </w:pPr>
    </w:p>
    <w:p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rsidR="00CF14BE" w:rsidRPr="00673612" w:rsidRDefault="00E4002F">
      <w:pPr>
        <w:pStyle w:val="Heading6"/>
        <w:rPr>
          <w:rFonts w:ascii="Open Sans" w:hAnsi="Open Sans"/>
          <w:snapToGrid w:val="0"/>
        </w:rPr>
      </w:pPr>
      <w:r>
        <w:rPr>
          <w:rFonts w:ascii="Open Sans" w:hAnsi="Open Sans"/>
          <w:snapToGrid w:val="0"/>
        </w:rPr>
        <w:lastRenderedPageBreak/>
        <w:t>Konačni automati</w:t>
      </w:r>
    </w:p>
    <w:p w:rsidR="00CF14BE" w:rsidRPr="00673612" w:rsidRDefault="00E4002F">
      <w:pPr>
        <w:rPr>
          <w:rFonts w:ascii="Open Sans" w:hAnsi="Open Sans"/>
          <w:snapToGrid w:val="0"/>
        </w:rPr>
      </w:pPr>
      <w:r>
        <w:rPr>
          <w:rFonts w:ascii="Open Sans" w:hAnsi="Open Sans"/>
          <w:snapToGrid w:val="0"/>
        </w:rPr>
        <w:t>Jedan drugačiji način crtanja ovakvih mapa je sljedeći</w:t>
      </w:r>
      <w:r w:rsidR="00CF14BE" w:rsidRPr="00673612">
        <w:rPr>
          <w:rFonts w:ascii="Open Sans" w:hAnsi="Open Sans"/>
          <w:snapToGrid w:val="0"/>
        </w:rPr>
        <w:t>:</w:t>
      </w:r>
    </w:p>
    <w:p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10F2DCC3" wp14:editId="5E2EFAD5">
            <wp:extent cx="4558030" cy="95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58030" cy="957580"/>
                    </a:xfrm>
                    <a:prstGeom prst="rect">
                      <a:avLst/>
                    </a:prstGeom>
                    <a:noFill/>
                    <a:ln>
                      <a:noFill/>
                    </a:ln>
                  </pic:spPr>
                </pic:pic>
              </a:graphicData>
            </a:graphic>
          </wp:inline>
        </w:drawing>
      </w:r>
    </w:p>
    <w:p w:rsidR="00CF14BE" w:rsidRPr="00673612" w:rsidRDefault="00E4002F">
      <w:pPr>
        <w:rPr>
          <w:rFonts w:ascii="Open Sans" w:hAnsi="Open Sans"/>
          <w:snapToGrid w:val="0"/>
        </w:rPr>
      </w:pPr>
      <w:r>
        <w:rPr>
          <w:rFonts w:ascii="Open Sans" w:hAnsi="Open Sans"/>
          <w:snapToGrid w:val="0"/>
        </w:rPr>
        <w:t>Otoci su predstavljeni numerisanim krugovima, i traženi otok (onaj sa blagom) je označen sa dva kruga.</w:t>
      </w:r>
      <w:r w:rsidR="00CF14BE" w:rsidRPr="00673612">
        <w:rPr>
          <w:rFonts w:ascii="Open Sans" w:hAnsi="Open Sans"/>
          <w:snapToGrid w:val="0"/>
        </w:rPr>
        <w:t xml:space="preserve"> </w:t>
      </w:r>
      <w:r>
        <w:rPr>
          <w:rFonts w:ascii="Open Sans" w:hAnsi="Open Sans"/>
          <w:snapToGrid w:val="0"/>
        </w:rPr>
        <w:t>Kojim putevima možemo putovati kako bi stigli do traženog otoka</w:t>
      </w:r>
      <w:r w:rsidR="00CF14BE" w:rsidRPr="00673612">
        <w:rPr>
          <w:rFonts w:ascii="Open Sans" w:hAnsi="Open Sans"/>
          <w:snapToGrid w:val="0"/>
        </w:rPr>
        <w:t>?</w:t>
      </w:r>
      <w:r w:rsidR="009D61B6">
        <w:rPr>
          <w:rFonts w:ascii="Open Sans" w:hAnsi="Open Sans"/>
          <w:snapToGrid w:val="0"/>
        </w:rPr>
        <w:t xml:space="preserve"> (</w:t>
      </w:r>
      <w:r>
        <w:rPr>
          <w:rFonts w:ascii="Open Sans" w:hAnsi="Open Sans"/>
          <w:snapToGrid w:val="0"/>
        </w:rPr>
        <w:t xml:space="preserve">Dobra ideja je istražiti ovo pitanje probajući različite primjere, na primjer Da li nas </w:t>
      </w:r>
      <w:r w:rsidR="009D61B6">
        <w:rPr>
          <w:rFonts w:ascii="Open Sans" w:hAnsi="Open Sans"/>
          <w:snapToGrid w:val="0"/>
        </w:rPr>
        <w:t xml:space="preserve">“A” </w:t>
      </w:r>
      <w:r>
        <w:rPr>
          <w:rFonts w:ascii="Open Sans" w:hAnsi="Open Sans"/>
          <w:snapToGrid w:val="0"/>
        </w:rPr>
        <w:t>void do stanja sa duplim krugom</w:t>
      </w:r>
      <w:r w:rsidR="009D61B6">
        <w:rPr>
          <w:rFonts w:ascii="Open Sans" w:hAnsi="Open Sans"/>
          <w:snapToGrid w:val="0"/>
        </w:rPr>
        <w:t xml:space="preserve">? “AA”? “ABA”? “AABA”? </w:t>
      </w:r>
      <w:r>
        <w:rPr>
          <w:rFonts w:ascii="Open Sans" w:hAnsi="Open Sans"/>
          <w:snapToGrid w:val="0"/>
        </w:rPr>
        <w:t>Koji je uopšteni uzorak puta</w:t>
      </w:r>
      <w:r w:rsidR="009D61B6">
        <w:rPr>
          <w:rFonts w:ascii="Open Sans" w:hAnsi="Open Sans"/>
          <w:snapToGrid w:val="0"/>
        </w:rPr>
        <w:t>?</w:t>
      </w:r>
      <w:r w:rsidR="00C27777">
        <w:rPr>
          <w:rFonts w:ascii="Open Sans" w:hAnsi="Open Sans"/>
          <w:snapToGrid w:val="0"/>
        </w:rPr>
        <w:t>)</w:t>
      </w:r>
    </w:p>
    <w:p w:rsidR="009D61B6" w:rsidRDefault="00E4002F" w:rsidP="009D61B6">
      <w:pPr>
        <w:pStyle w:val="Heading6"/>
        <w:rPr>
          <w:snapToGrid w:val="0"/>
        </w:rPr>
      </w:pPr>
      <w:r>
        <w:rPr>
          <w:snapToGrid w:val="0"/>
        </w:rPr>
        <w:t>Rješenja</w:t>
      </w:r>
      <w:r w:rsidR="00CF14BE" w:rsidRPr="00673612">
        <w:rPr>
          <w:snapToGrid w:val="0"/>
        </w:rPr>
        <w:t xml:space="preserve">: </w:t>
      </w:r>
    </w:p>
    <w:p w:rsidR="00CF14BE" w:rsidRPr="00673612" w:rsidRDefault="00E4002F">
      <w:pPr>
        <w:rPr>
          <w:rFonts w:ascii="Open Sans" w:hAnsi="Open Sans"/>
          <w:snapToGrid w:val="0"/>
        </w:rPr>
      </w:pPr>
      <w:r>
        <w:rPr>
          <w:rFonts w:ascii="Open Sans" w:hAnsi="Open Sans"/>
          <w:snapToGrid w:val="0"/>
        </w:rPr>
        <w:t xml:space="preserve">Na mapi </w:t>
      </w:r>
      <w:r w:rsidR="00CF14BE" w:rsidRPr="00673612">
        <w:rPr>
          <w:rFonts w:ascii="Open Sans" w:hAnsi="Open Sans"/>
          <w:snapToGrid w:val="0"/>
        </w:rPr>
        <w:t xml:space="preserve">(a) </w:t>
      </w:r>
      <w:r>
        <w:rPr>
          <w:rFonts w:ascii="Open Sans" w:hAnsi="Open Sans"/>
          <w:snapToGrid w:val="0"/>
        </w:rPr>
        <w:t xml:space="preserve">ćemo završiti na duplom krugu </w:t>
      </w:r>
      <w:r w:rsidR="00CF14BE" w:rsidRPr="00673612">
        <w:rPr>
          <w:rFonts w:ascii="Open Sans" w:hAnsi="Open Sans"/>
          <w:snapToGrid w:val="0"/>
        </w:rPr>
        <w:t>(</w:t>
      </w:r>
      <w:r>
        <w:rPr>
          <w:rFonts w:ascii="Open Sans" w:hAnsi="Open Sans"/>
          <w:snapToGrid w:val="0"/>
        </w:rPr>
        <w:t xml:space="preserve">otok </w:t>
      </w:r>
      <w:r w:rsidR="00CF14BE" w:rsidRPr="00673612">
        <w:rPr>
          <w:rFonts w:ascii="Open Sans" w:hAnsi="Open Sans"/>
          <w:snapToGrid w:val="0"/>
        </w:rPr>
        <w:t xml:space="preserve">2) </w:t>
      </w:r>
      <w:r>
        <w:rPr>
          <w:rFonts w:ascii="Open Sans" w:hAnsi="Open Sans"/>
          <w:snapToGrid w:val="0"/>
        </w:rPr>
        <w:t xml:space="preserve">samo ako niz ima neparan broj slova </w:t>
      </w:r>
      <w:r w:rsidR="00CF14BE" w:rsidRPr="00673612">
        <w:rPr>
          <w:rFonts w:ascii="Open Sans" w:hAnsi="Open Sans"/>
          <w:snapToGrid w:val="0"/>
        </w:rPr>
        <w:t>A (</w:t>
      </w:r>
      <w:r>
        <w:rPr>
          <w:rFonts w:ascii="Open Sans" w:hAnsi="Open Sans"/>
          <w:snapToGrid w:val="0"/>
        </w:rPr>
        <w:t>na primjer</w:t>
      </w:r>
      <w:r w:rsidR="00CF14BE" w:rsidRPr="00673612">
        <w:rPr>
          <w:rFonts w:ascii="Open Sans" w:hAnsi="Open Sans"/>
          <w:snapToGrid w:val="0"/>
        </w:rPr>
        <w:t xml:space="preserve"> AB, BABAA, </w:t>
      </w:r>
      <w:r>
        <w:rPr>
          <w:rFonts w:ascii="Open Sans" w:hAnsi="Open Sans"/>
          <w:snapToGrid w:val="0"/>
        </w:rPr>
        <w:t>ili</w:t>
      </w:r>
      <w:r w:rsidR="00CF14BE" w:rsidRPr="00673612">
        <w:rPr>
          <w:rFonts w:ascii="Open Sans" w:hAnsi="Open Sans"/>
          <w:snapToGrid w:val="0"/>
        </w:rPr>
        <w:t xml:space="preserve"> AAABABA).</w:t>
      </w:r>
    </w:p>
    <w:p w:rsidR="00CF14BE" w:rsidRPr="00673612" w:rsidRDefault="00E4002F">
      <w:pPr>
        <w:pStyle w:val="WorksheetNormal"/>
        <w:rPr>
          <w:rFonts w:ascii="Open Sans" w:hAnsi="Open Sans"/>
          <w:snapToGrid w:val="0"/>
        </w:rPr>
      </w:pPr>
      <w:r>
        <w:rPr>
          <w:rFonts w:ascii="Open Sans" w:hAnsi="Open Sans"/>
          <w:snapToGrid w:val="0"/>
        </w:rPr>
        <w:t>Na m</w:t>
      </w:r>
      <w:r w:rsidR="00CF14BE" w:rsidRPr="00673612">
        <w:rPr>
          <w:rFonts w:ascii="Open Sans" w:hAnsi="Open Sans"/>
          <w:snapToGrid w:val="0"/>
        </w:rPr>
        <w:t>ap</w:t>
      </w:r>
      <w:r>
        <w:rPr>
          <w:rFonts w:ascii="Open Sans" w:hAnsi="Open Sans"/>
          <w:snapToGrid w:val="0"/>
        </w:rPr>
        <w:t>i</w:t>
      </w:r>
      <w:r w:rsidR="00CF14BE" w:rsidRPr="00673612">
        <w:rPr>
          <w:rFonts w:ascii="Open Sans" w:hAnsi="Open Sans"/>
          <w:snapToGrid w:val="0"/>
        </w:rPr>
        <w:t xml:space="preserve"> (b) </w:t>
      </w:r>
      <w:r>
        <w:rPr>
          <w:rFonts w:ascii="Open Sans" w:hAnsi="Open Sans"/>
          <w:snapToGrid w:val="0"/>
        </w:rPr>
        <w:t>ćemo završiti na duplom krugu samo sa naizmjeničnim nizom slova A i B</w:t>
      </w:r>
      <w:r w:rsidR="00CF14BE" w:rsidRPr="00673612">
        <w:rPr>
          <w:rFonts w:ascii="Open Sans" w:hAnsi="Open Sans"/>
          <w:snapToGrid w:val="0"/>
        </w:rPr>
        <w:t xml:space="preserve"> (AB, ABAB, ABABAB, ...). </w:t>
      </w:r>
    </w:p>
    <w:p w:rsidR="00CF14BE" w:rsidRPr="00673612" w:rsidRDefault="00E4002F">
      <w:pPr>
        <w:rPr>
          <w:rFonts w:ascii="Open Sans" w:hAnsi="Open Sans"/>
          <w:snapToGrid w:val="0"/>
        </w:rPr>
      </w:pPr>
      <w:r>
        <w:rPr>
          <w:rFonts w:ascii="Open Sans" w:hAnsi="Open Sans"/>
          <w:snapToGrid w:val="0"/>
        </w:rPr>
        <w:t>Na m</w:t>
      </w:r>
      <w:r w:rsidR="00CF14BE" w:rsidRPr="00673612">
        <w:rPr>
          <w:rFonts w:ascii="Open Sans" w:hAnsi="Open Sans"/>
          <w:snapToGrid w:val="0"/>
        </w:rPr>
        <w:t>ap</w:t>
      </w:r>
      <w:r>
        <w:rPr>
          <w:rFonts w:ascii="Open Sans" w:hAnsi="Open Sans"/>
          <w:snapToGrid w:val="0"/>
        </w:rPr>
        <w:t>i</w:t>
      </w:r>
      <w:r w:rsidR="00CF14BE" w:rsidRPr="00673612">
        <w:rPr>
          <w:rFonts w:ascii="Open Sans" w:hAnsi="Open Sans"/>
          <w:snapToGrid w:val="0"/>
        </w:rPr>
        <w:t xml:space="preserve"> (c) </w:t>
      </w:r>
      <w:r>
        <w:rPr>
          <w:rFonts w:ascii="Open Sans" w:hAnsi="Open Sans"/>
          <w:snapToGrid w:val="0"/>
        </w:rPr>
        <w:t>je potrebno da niz sadrži najmanje jedno slovo B</w:t>
      </w:r>
      <w:r w:rsidR="00CF14BE" w:rsidRPr="00673612">
        <w:rPr>
          <w:rFonts w:ascii="Open Sans" w:hAnsi="Open Sans"/>
          <w:snapToGrid w:val="0"/>
        </w:rPr>
        <w:t xml:space="preserve"> B (</w:t>
      </w:r>
      <w:r>
        <w:rPr>
          <w:rFonts w:ascii="Open Sans" w:hAnsi="Open Sans"/>
          <w:snapToGrid w:val="0"/>
        </w:rPr>
        <w:t>jedini nizovi koji nisu pogodni su</w:t>
      </w:r>
      <w:r w:rsidR="00CF14BE" w:rsidRPr="00673612">
        <w:rPr>
          <w:rFonts w:ascii="Open Sans" w:hAnsi="Open Sans"/>
          <w:snapToGrid w:val="0"/>
        </w:rPr>
        <w:t xml:space="preserve"> A, AA, AAA, AAAA, ...).</w:t>
      </w:r>
    </w:p>
    <w:p w:rsidR="00CF14BE" w:rsidRPr="00673612" w:rsidRDefault="00CF14BE">
      <w:pPr>
        <w:rPr>
          <w:rFonts w:ascii="Open Sans" w:hAnsi="Open Sans"/>
          <w:snapToGrid w:val="0"/>
        </w:rPr>
      </w:pPr>
    </w:p>
    <w:p w:rsidR="00CF14BE" w:rsidRPr="00673612" w:rsidRDefault="00CF14BE">
      <w:pPr>
        <w:jc w:val="both"/>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rsidR="00CF14BE" w:rsidRPr="00673612" w:rsidRDefault="00E4002F">
      <w:pPr>
        <w:pStyle w:val="WorksheetTitle"/>
        <w:rPr>
          <w:rFonts w:ascii="Open Sans" w:hAnsi="Open Sans"/>
          <w:snapToGrid w:val="0"/>
        </w:rPr>
      </w:pPr>
      <w:bookmarkStart w:id="59" w:name="Worksheet_Islands"/>
      <w:bookmarkEnd w:id="59"/>
      <w:r>
        <w:rPr>
          <w:rFonts w:ascii="Open Sans" w:hAnsi="Open Sans"/>
          <w:snapToGrid w:val="0"/>
        </w:rPr>
        <w:lastRenderedPageBreak/>
        <w:t>Radni list za Aktivnost</w:t>
      </w:r>
      <w:r w:rsidR="00CF14BE" w:rsidRPr="00673612">
        <w:rPr>
          <w:rFonts w:ascii="Open Sans" w:hAnsi="Open Sans"/>
          <w:snapToGrid w:val="0"/>
        </w:rPr>
        <w:t xml:space="preserve">: </w:t>
      </w:r>
      <w:r>
        <w:rPr>
          <w:rFonts w:ascii="Open Sans" w:hAnsi="Open Sans"/>
          <w:snapToGrid w:val="0"/>
        </w:rPr>
        <w:t>Otok sa blagom</w:t>
      </w:r>
    </w:p>
    <w:p w:rsidR="00CF14BE" w:rsidRPr="00673612" w:rsidRDefault="00E4002F">
      <w:pPr>
        <w:pStyle w:val="WorksheetNormal"/>
        <w:rPr>
          <w:rFonts w:ascii="Open Sans" w:hAnsi="Open Sans"/>
          <w:snapToGrid w:val="0"/>
        </w:rPr>
      </w:pPr>
      <w:r>
        <w:rPr>
          <w:rFonts w:ascii="Open Sans" w:hAnsi="Open Sans"/>
          <w:snapToGrid w:val="0"/>
        </w:rPr>
        <w:t>Možete li dobro sakriti vaš trezor sa blagom</w:t>
      </w:r>
      <w:r w:rsidR="00CF14BE" w:rsidRPr="00673612">
        <w:rPr>
          <w:rFonts w:ascii="Open Sans" w:hAnsi="Open Sans"/>
          <w:snapToGrid w:val="0"/>
        </w:rPr>
        <w:t xml:space="preserve">? </w:t>
      </w:r>
      <w:r>
        <w:rPr>
          <w:rFonts w:ascii="Open Sans" w:hAnsi="Open Sans"/>
          <w:snapToGrid w:val="0"/>
        </w:rPr>
        <w:t>Koliko teško možete učiniti traženje blaga</w:t>
      </w:r>
      <w:r w:rsidR="00CF14BE" w:rsidRPr="00673612">
        <w:rPr>
          <w:rFonts w:ascii="Open Sans" w:hAnsi="Open Sans"/>
          <w:snapToGrid w:val="0"/>
        </w:rPr>
        <w:t xml:space="preserve">? </w:t>
      </w:r>
      <w:r>
        <w:rPr>
          <w:rFonts w:ascii="Open Sans" w:hAnsi="Open Sans"/>
          <w:snapToGrid w:val="0"/>
        </w:rPr>
        <w:t>Sada je vrijeme da napravite svoju sopstvenu mapu</w:t>
      </w:r>
      <w:r w:rsidR="00CF14BE" w:rsidRPr="00673612">
        <w:rPr>
          <w:rFonts w:ascii="Open Sans" w:hAnsi="Open Sans"/>
          <w:snapToGrid w:val="0"/>
        </w:rPr>
        <w:t>!</w:t>
      </w:r>
    </w:p>
    <w:p w:rsidR="00CF14BE" w:rsidRPr="00673612" w:rsidRDefault="00E4002F" w:rsidP="00CB0BBD">
      <w:pPr>
        <w:pStyle w:val="WorksheetNumbered"/>
        <w:numPr>
          <w:ilvl w:val="0"/>
          <w:numId w:val="9"/>
        </w:numPr>
        <w:tabs>
          <w:tab w:val="clear" w:pos="1134"/>
        </w:tabs>
        <w:ind w:left="540"/>
        <w:rPr>
          <w:rFonts w:ascii="Open Sans" w:hAnsi="Open Sans"/>
        </w:rPr>
      </w:pPr>
      <w:r>
        <w:rPr>
          <w:rFonts w:ascii="Open Sans" w:hAnsi="Open Sans"/>
        </w:rPr>
        <w:t xml:space="preserve">Ovdje dolje imamo malo složeniju verziju iste ideje predstavljanja jedne mape. Ova mapa je ista kao ona u prethodnom zadatku. </w:t>
      </w:r>
      <w:r w:rsidR="00420A2B">
        <w:rPr>
          <w:rFonts w:ascii="Open Sans" w:hAnsi="Open Sans"/>
        </w:rPr>
        <w:t xml:space="preserve">Računarski stručnjaci koriste ovaj brzi I lagani način za predstavljanje potrebnih uzoraka. </w:t>
      </w:r>
    </w:p>
    <w:p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500BD94A" wp14:editId="7380AE0D">
            <wp:extent cx="1708734" cy="1656568"/>
            <wp:effectExtent l="0" t="0" r="0" b="0"/>
            <wp:docPr id="101" name="Picture 101" descr="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0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08734" cy="1656568"/>
                    </a:xfrm>
                    <a:prstGeom prst="rect">
                      <a:avLst/>
                    </a:prstGeom>
                    <a:noFill/>
                    <a:ln>
                      <a:noFill/>
                    </a:ln>
                  </pic:spPr>
                </pic:pic>
              </a:graphicData>
            </a:graphic>
          </wp:inline>
        </w:drawing>
      </w:r>
    </w:p>
    <w:p w:rsidR="00CF14BE" w:rsidRPr="00673612" w:rsidRDefault="00420A2B">
      <w:pPr>
        <w:pStyle w:val="WorksheetNormal"/>
        <w:rPr>
          <w:rFonts w:ascii="Open Sans" w:hAnsi="Open Sans"/>
          <w:snapToGrid w:val="0"/>
        </w:rPr>
      </w:pPr>
      <w:r>
        <w:rPr>
          <w:rFonts w:ascii="Open Sans" w:hAnsi="Open Sans"/>
          <w:snapToGrid w:val="0"/>
        </w:rPr>
        <w:t>Nacrtajte vaš osnovni plan na isti način tako da jasno možete vidjeti kojim putevima vaši brodovi treba da idu pa onda napravite odgovarajuću praznu mapu sa kartama za svaki otok. Koji je najefikasniji niz puteva da bi došli do Otoka sa blagom</w:t>
      </w:r>
      <w:r w:rsidR="00CF14BE" w:rsidRPr="00673612">
        <w:rPr>
          <w:rFonts w:ascii="Open Sans" w:hAnsi="Open Sans"/>
          <w:snapToGrid w:val="0"/>
        </w:rPr>
        <w:t>?</w:t>
      </w:r>
    </w:p>
    <w:p w:rsidR="00CF14BE" w:rsidRPr="00673612" w:rsidRDefault="00420A2B">
      <w:pPr>
        <w:pStyle w:val="WorksheetNumbered"/>
        <w:tabs>
          <w:tab w:val="clear" w:pos="1134"/>
        </w:tabs>
        <w:ind w:left="540"/>
        <w:rPr>
          <w:rFonts w:ascii="Open Sans" w:hAnsi="Open Sans"/>
        </w:rPr>
      </w:pPr>
      <w:r>
        <w:rPr>
          <w:rFonts w:ascii="Open Sans" w:hAnsi="Open Sans"/>
        </w:rPr>
        <w:t>Koliko dobro vaši prijatelji mogu slijediti vašu mapu</w:t>
      </w:r>
      <w:r w:rsidR="00CF14BE" w:rsidRPr="00673612">
        <w:rPr>
          <w:rFonts w:ascii="Open Sans" w:hAnsi="Open Sans"/>
        </w:rPr>
        <w:t xml:space="preserve">? </w:t>
      </w:r>
      <w:r>
        <w:rPr>
          <w:rFonts w:ascii="Open Sans" w:hAnsi="Open Sans"/>
        </w:rPr>
        <w:t xml:space="preserve">Dajte im jedan niz slova </w:t>
      </w:r>
      <w:r w:rsidR="00CF14BE" w:rsidRPr="00673612">
        <w:rPr>
          <w:rFonts w:ascii="Open Sans" w:hAnsi="Open Sans"/>
        </w:rPr>
        <w:t>A</w:t>
      </w:r>
      <w:r>
        <w:rPr>
          <w:rFonts w:ascii="Open Sans" w:hAnsi="Open Sans"/>
        </w:rPr>
        <w:t xml:space="preserve"> i</w:t>
      </w:r>
      <w:r w:rsidR="00CF14BE" w:rsidRPr="00673612">
        <w:rPr>
          <w:rFonts w:ascii="Open Sans" w:hAnsi="Open Sans"/>
        </w:rPr>
        <w:t xml:space="preserve"> B, </w:t>
      </w:r>
      <w:r>
        <w:rPr>
          <w:rFonts w:ascii="Open Sans" w:hAnsi="Open Sans"/>
        </w:rPr>
        <w:t>i provjerite da li mogu doći do traženog otoka</w:t>
      </w:r>
      <w:r w:rsidR="00CF14BE" w:rsidRPr="00673612">
        <w:rPr>
          <w:rFonts w:ascii="Open Sans" w:hAnsi="Open Sans"/>
        </w:rPr>
        <w:t>.</w:t>
      </w:r>
    </w:p>
    <w:p w:rsidR="00420A2B" w:rsidRDefault="00420A2B" w:rsidP="00420A2B">
      <w:pPr>
        <w:pStyle w:val="WorksheetNormal"/>
        <w:rPr>
          <w:rFonts w:ascii="Open Sans" w:hAnsi="Open Sans"/>
          <w:snapToGrid w:val="0"/>
        </w:rPr>
      </w:pPr>
      <w:r>
        <w:rPr>
          <w:rFonts w:ascii="Open Sans" w:hAnsi="Open Sans"/>
          <w:snapToGrid w:val="0"/>
        </w:rPr>
        <w:t>Možete napraviti više različitih igara i mozgalica zasnovanih na ovoj istoj ideji konačnih automata.</w:t>
      </w:r>
      <w:bookmarkStart w:id="60" w:name="_Ref157328"/>
    </w:p>
    <w:p w:rsidR="00CD4F38" w:rsidRPr="00420A2B" w:rsidRDefault="00420A2B" w:rsidP="00420A2B">
      <w:pPr>
        <w:pStyle w:val="WorksheetNumbered"/>
        <w:numPr>
          <w:ilvl w:val="0"/>
          <w:numId w:val="0"/>
        </w:numPr>
        <w:ind w:left="567"/>
      </w:pPr>
      <w:r w:rsidRPr="00420A2B">
        <w:t xml:space="preserve">Ovo je jedan od načina konstruisanja rečenica izabirući na slučajannačin puteve kroz datu mapu </w:t>
      </w:r>
      <w:r>
        <w:t>i</w:t>
      </w:r>
      <w:r w:rsidRPr="00420A2B">
        <w:t xml:space="preserve"> bilježeći riječi koje smo susreli uz put.</w:t>
      </w:r>
      <w:bookmarkEnd w:id="60"/>
    </w:p>
    <w:p w:rsidR="00CD4F38" w:rsidRDefault="00420A2B" w:rsidP="00CD4F38">
      <w:pPr>
        <w:pStyle w:val="WorksheetNumbered"/>
        <w:numPr>
          <w:ilvl w:val="0"/>
          <w:numId w:val="0"/>
        </w:numPr>
        <w:ind w:left="-27"/>
        <w:jc w:val="center"/>
        <w:rPr>
          <w:rFonts w:ascii="Open Sans" w:hAnsi="Open Sans"/>
        </w:rPr>
      </w:pPr>
      <w:r>
        <w:rPr>
          <w:rFonts w:ascii="Open Sans" w:hAnsi="Open Sans"/>
          <w:noProof/>
          <w:snapToGrid/>
          <w:lang w:val="en-US"/>
        </w:rPr>
        <w:drawing>
          <wp:anchor distT="0" distB="0" distL="114300" distR="114300" simplePos="0" relativeHeight="251677696" behindDoc="0" locked="0" layoutInCell="1" allowOverlap="1" wp14:anchorId="5A6459EA" wp14:editId="386F5C35">
            <wp:simplePos x="0" y="0"/>
            <wp:positionH relativeFrom="column">
              <wp:posOffset>622300</wp:posOffset>
            </wp:positionH>
            <wp:positionV relativeFrom="paragraph">
              <wp:posOffset>7620</wp:posOffset>
            </wp:positionV>
            <wp:extent cx="3370580" cy="1485900"/>
            <wp:effectExtent l="0" t="0" r="7620" b="12700"/>
            <wp:wrapSquare wrapText="bothSides"/>
            <wp:docPr id="102" name="Picture 102" descr="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0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7058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0A2B" w:rsidRDefault="00420A2B" w:rsidP="00CD4F38">
      <w:pPr>
        <w:pStyle w:val="WorksheetNumbered"/>
        <w:numPr>
          <w:ilvl w:val="0"/>
          <w:numId w:val="0"/>
        </w:numPr>
        <w:ind w:left="-27"/>
        <w:jc w:val="center"/>
        <w:rPr>
          <w:rFonts w:ascii="Open Sans" w:hAnsi="Open Sans"/>
        </w:rPr>
      </w:pPr>
    </w:p>
    <w:p w:rsidR="00CD4F38" w:rsidRDefault="00CD4F38" w:rsidP="00CD4F38">
      <w:pPr>
        <w:pStyle w:val="WorksheetNumbered"/>
        <w:numPr>
          <w:ilvl w:val="0"/>
          <w:numId w:val="0"/>
        </w:numPr>
        <w:ind w:left="-27"/>
        <w:jc w:val="center"/>
        <w:rPr>
          <w:rFonts w:ascii="Open Sans" w:hAnsi="Open Sans"/>
        </w:rPr>
      </w:pPr>
    </w:p>
    <w:p w:rsidR="00CD4F38" w:rsidRDefault="00CD4F38" w:rsidP="00CD4F38">
      <w:pPr>
        <w:pStyle w:val="WorksheetNumbered"/>
        <w:numPr>
          <w:ilvl w:val="0"/>
          <w:numId w:val="0"/>
        </w:numPr>
        <w:ind w:left="-27"/>
        <w:jc w:val="center"/>
        <w:rPr>
          <w:rFonts w:ascii="Open Sans" w:hAnsi="Open Sans"/>
        </w:rPr>
      </w:pPr>
    </w:p>
    <w:p w:rsidR="00420A2B" w:rsidRDefault="00420A2B" w:rsidP="00CD4F38">
      <w:pPr>
        <w:pStyle w:val="WorksheetNumbered"/>
        <w:numPr>
          <w:ilvl w:val="0"/>
          <w:numId w:val="0"/>
        </w:numPr>
        <w:ind w:left="-27"/>
        <w:jc w:val="center"/>
        <w:rPr>
          <w:rFonts w:ascii="Open Sans" w:hAnsi="Open Sans"/>
        </w:rPr>
      </w:pPr>
    </w:p>
    <w:p w:rsidR="00CD4F38" w:rsidRDefault="00CD4F38" w:rsidP="00CD4F38">
      <w:pPr>
        <w:pStyle w:val="WorksheetNumbered"/>
        <w:numPr>
          <w:ilvl w:val="0"/>
          <w:numId w:val="0"/>
        </w:numPr>
        <w:ind w:left="-27"/>
        <w:jc w:val="center"/>
        <w:rPr>
          <w:rFonts w:ascii="Open Sans" w:hAnsi="Open Sans"/>
        </w:rPr>
      </w:pPr>
    </w:p>
    <w:p w:rsidR="00CF14BE" w:rsidRPr="00DB00E1" w:rsidRDefault="00420A2B" w:rsidP="00CD4F38">
      <w:pPr>
        <w:pStyle w:val="WorksheetNumbered"/>
        <w:numPr>
          <w:ilvl w:val="0"/>
          <w:numId w:val="0"/>
        </w:numPr>
        <w:ind w:left="-27"/>
        <w:jc w:val="center"/>
        <w:rPr>
          <w:rFonts w:ascii="Open Sans" w:hAnsi="Open Sans"/>
        </w:rPr>
      </w:pPr>
      <w:r>
        <w:rPr>
          <w:rFonts w:ascii="Open Sans" w:hAnsi="Open Sans"/>
        </w:rPr>
        <w:t xml:space="preserve">Sada pokušajte koristiti istu ideju sami. </w:t>
      </w:r>
      <w:r w:rsidRPr="00DB00E1">
        <w:rPr>
          <w:rFonts w:ascii="Open Sans" w:hAnsi="Open Sans"/>
        </w:rPr>
        <w:t>Možda je moguće napisati malu smiješnu priču koristeći isti metod</w:t>
      </w:r>
      <w:r w:rsidR="00CF14BE" w:rsidRPr="00DB00E1">
        <w:rPr>
          <w:rFonts w:ascii="Open Sans" w:hAnsi="Open Sans"/>
        </w:rPr>
        <w:t>!</w:t>
      </w:r>
    </w:p>
    <w:p w:rsidR="00CF14BE" w:rsidRPr="00DB00E1" w:rsidRDefault="00CF14BE">
      <w:pPr>
        <w:pStyle w:val="WorksheetNormal"/>
        <w:rPr>
          <w:rFonts w:ascii="Open Sans" w:hAnsi="Open Sans"/>
          <w:b/>
          <w:snapToGrid w:val="0"/>
          <w:sz w:val="36"/>
        </w:rPr>
        <w:sectPr w:rsidR="00CF14BE" w:rsidRPr="00DB00E1">
          <w:pgSz w:w="11906" w:h="16838"/>
          <w:pgMar w:top="1418" w:right="1701" w:bottom="1985" w:left="1701" w:header="709" w:footer="1134" w:gutter="0"/>
          <w:cols w:space="708"/>
          <w:docGrid w:linePitch="360"/>
        </w:sectPr>
      </w:pPr>
    </w:p>
    <w:p w:rsidR="00CF14BE" w:rsidRPr="00673612" w:rsidRDefault="00420A2B">
      <w:pPr>
        <w:pStyle w:val="WorksheetTitle"/>
        <w:rPr>
          <w:rFonts w:ascii="Open Sans" w:hAnsi="Open Sans"/>
          <w:snapToGrid w:val="0"/>
        </w:rPr>
      </w:pPr>
      <w:bookmarkStart w:id="61" w:name="Worksheet_Coins"/>
      <w:bookmarkEnd w:id="61"/>
      <w:r>
        <w:rPr>
          <w:rFonts w:ascii="Open Sans" w:hAnsi="Open Sans"/>
          <w:snapToGrid w:val="0"/>
        </w:rPr>
        <w:lastRenderedPageBreak/>
        <w:t>Radni list za Aktivnost</w:t>
      </w:r>
      <w:r w:rsidR="00CF14BE" w:rsidRPr="00673612">
        <w:rPr>
          <w:rFonts w:ascii="Open Sans" w:hAnsi="Open Sans"/>
          <w:snapToGrid w:val="0"/>
        </w:rPr>
        <w:t xml:space="preserve">: </w:t>
      </w:r>
      <w:r>
        <w:rPr>
          <w:rFonts w:ascii="Open Sans" w:hAnsi="Open Sans"/>
          <w:snapToGrid w:val="0"/>
        </w:rPr>
        <w:t>Misteriozna Igra Novčića</w:t>
      </w:r>
    </w:p>
    <w:p w:rsidR="00CF14BE" w:rsidRPr="00673612" w:rsidRDefault="00420A2B" w:rsidP="002A0B23">
      <w:pPr>
        <w:pStyle w:val="BodyTextIndent2"/>
        <w:jc w:val="left"/>
        <w:rPr>
          <w:rFonts w:ascii="Open Sans" w:hAnsi="Open Sans" w:cs="Tahoma"/>
          <w:snapToGrid w:val="0"/>
        </w:rPr>
      </w:pPr>
      <w:r>
        <w:rPr>
          <w:rFonts w:ascii="Open Sans" w:hAnsi="Open Sans" w:cs="Tahoma"/>
          <w:snapToGrid w:val="0"/>
        </w:rPr>
        <w:t>Nekoliko prijatelja je preuzelo sa Interneta jednu igru gdje robot baca novčić a oni moraju odgonetnuti da li će sljedeći rezultat biti pismo ili glava</w:t>
      </w:r>
      <w:r w:rsidR="00CF14BE" w:rsidRPr="00673612">
        <w:rPr>
          <w:rFonts w:ascii="Open Sans" w:hAnsi="Open Sans" w:cs="Tahoma"/>
          <w:snapToGrid w:val="0"/>
        </w:rPr>
        <w:t xml:space="preserve">. </w:t>
      </w:r>
      <w:r w:rsidR="00130049">
        <w:rPr>
          <w:rFonts w:ascii="Open Sans" w:hAnsi="Open Sans" w:cs="Tahoma"/>
          <w:snapToGrid w:val="0"/>
        </w:rPr>
        <w:t xml:space="preserve">Na početku igra izgleda zaista jednostavna i lagana. Imaju najmanje </w:t>
      </w:r>
      <w:r w:rsidR="00CF14BE" w:rsidRPr="00673612">
        <w:rPr>
          <w:rFonts w:ascii="Open Sans" w:hAnsi="Open Sans" w:cs="Tahoma"/>
          <w:snapToGrid w:val="0"/>
        </w:rPr>
        <w:t xml:space="preserve">50/50 </w:t>
      </w:r>
      <w:r w:rsidR="00130049">
        <w:rPr>
          <w:rFonts w:ascii="Open Sans" w:hAnsi="Open Sans" w:cs="Tahoma"/>
          <w:snapToGrid w:val="0"/>
        </w:rPr>
        <w:t>šansi za pobjedu</w:t>
      </w:r>
      <w:r w:rsidR="00CF14BE" w:rsidRPr="00673612">
        <w:rPr>
          <w:rFonts w:ascii="Open Sans" w:hAnsi="Open Sans" w:cs="Tahoma"/>
          <w:snapToGrid w:val="0"/>
        </w:rPr>
        <w:t>—</w:t>
      </w:r>
      <w:r w:rsidR="00130049">
        <w:rPr>
          <w:rFonts w:ascii="Open Sans" w:hAnsi="Open Sans" w:cs="Tahoma"/>
          <w:snapToGrid w:val="0"/>
        </w:rPr>
        <w:t>ili oni samo tako misle</w:t>
      </w:r>
      <w:r w:rsidR="00CF14BE" w:rsidRPr="00673612">
        <w:rPr>
          <w:rFonts w:ascii="Open Sans" w:hAnsi="Open Sans" w:cs="Tahoma"/>
          <w:snapToGrid w:val="0"/>
        </w:rPr>
        <w:t xml:space="preserve">! </w:t>
      </w:r>
      <w:r w:rsidR="00130049">
        <w:rPr>
          <w:rFonts w:ascii="Open Sans" w:hAnsi="Open Sans" w:cs="Tahoma"/>
          <w:snapToGrid w:val="0"/>
        </w:rPr>
        <w:t>Nakon nekog vremena provedenog u igri počinju sumnjati da je to tako. Izgleda da postoji neki sakriveni uzorak po kojem se novčići pojavljuju. Možda je cijela igra namještena. Naravno da nije</w:t>
      </w:r>
      <w:r w:rsidR="00CF14BE" w:rsidRPr="00673612">
        <w:rPr>
          <w:rFonts w:ascii="Open Sans" w:hAnsi="Open Sans" w:cs="Tahoma"/>
          <w:snapToGrid w:val="0"/>
        </w:rPr>
        <w:t xml:space="preserve">! </w:t>
      </w:r>
      <w:r w:rsidR="00130049">
        <w:rPr>
          <w:rFonts w:ascii="Open Sans" w:hAnsi="Open Sans" w:cs="Tahoma"/>
          <w:snapToGrid w:val="0"/>
        </w:rPr>
        <w:t>Odlučili su istražiti šta je istina. Armin je zapisao sve rezultate od dosadašnjih pokušaja u igri I ovo je ono što sada ima</w:t>
      </w:r>
      <w:r w:rsidR="00CF14BE" w:rsidRPr="00673612">
        <w:rPr>
          <w:rFonts w:ascii="Open Sans" w:hAnsi="Open Sans" w:cs="Tahoma"/>
          <w:snapToGrid w:val="0"/>
        </w:rPr>
        <w:t>: (</w:t>
      </w:r>
      <w:r w:rsidR="00130049">
        <w:rPr>
          <w:rFonts w:ascii="Open Sans" w:hAnsi="Open Sans" w:cs="Tahoma"/>
          <w:snapToGrid w:val="0"/>
        </w:rPr>
        <w:t>p</w:t>
      </w:r>
      <w:r w:rsidR="00CF14BE" w:rsidRPr="00673612">
        <w:rPr>
          <w:rFonts w:ascii="Open Sans" w:hAnsi="Open Sans" w:cs="Tahoma"/>
          <w:snapToGrid w:val="0"/>
        </w:rPr>
        <w:t> = </w:t>
      </w:r>
      <w:r w:rsidR="00130049">
        <w:rPr>
          <w:rFonts w:ascii="Open Sans" w:hAnsi="Open Sans" w:cs="Tahoma"/>
          <w:snapToGrid w:val="0"/>
        </w:rPr>
        <w:t>pismo</w:t>
      </w:r>
      <w:r w:rsidR="00CF14BE" w:rsidRPr="00673612">
        <w:rPr>
          <w:rFonts w:ascii="Open Sans" w:hAnsi="Open Sans" w:cs="Tahoma"/>
          <w:snapToGrid w:val="0"/>
        </w:rPr>
        <w:t xml:space="preserve">, </w:t>
      </w:r>
      <w:r w:rsidR="00130049">
        <w:rPr>
          <w:rFonts w:ascii="Open Sans" w:hAnsi="Open Sans" w:cs="Tahoma"/>
          <w:snapToGrid w:val="0"/>
        </w:rPr>
        <w:t>g</w:t>
      </w:r>
      <w:r w:rsidR="00CF14BE" w:rsidRPr="00673612">
        <w:rPr>
          <w:rFonts w:ascii="Open Sans" w:hAnsi="Open Sans" w:cs="Tahoma"/>
          <w:snapToGrid w:val="0"/>
        </w:rPr>
        <w:t> = </w:t>
      </w:r>
      <w:r w:rsidR="00130049">
        <w:rPr>
          <w:rFonts w:ascii="Open Sans" w:hAnsi="Open Sans" w:cs="Tahoma"/>
          <w:snapToGrid w:val="0"/>
        </w:rPr>
        <w:t>glava</w:t>
      </w:r>
      <w:r w:rsidR="00CF14BE" w:rsidRPr="00673612">
        <w:rPr>
          <w:rFonts w:ascii="Open Sans" w:hAnsi="Open Sans" w:cs="Tahoma"/>
          <w:snapToGrid w:val="0"/>
        </w:rPr>
        <w:t>)</w:t>
      </w:r>
    </w:p>
    <w:p w:rsidR="00CF14BE" w:rsidRPr="00130049" w:rsidRDefault="00130049">
      <w:pPr>
        <w:pStyle w:val="BodyTextIndent2"/>
        <w:rPr>
          <w:rFonts w:ascii="Open Sans" w:hAnsi="Open Sans" w:cs="Courier New"/>
          <w:snapToGrid w:val="0"/>
        </w:rPr>
      </w:pP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p</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r w:rsidR="00CF14BE" w:rsidRPr="00130049">
        <w:rPr>
          <w:rFonts w:ascii="Open Sans" w:hAnsi="Open Sans" w:cs="Courier New"/>
          <w:snapToGrid w:val="0"/>
        </w:rPr>
        <w:t xml:space="preserve"> </w:t>
      </w:r>
      <w:r w:rsidRPr="00130049">
        <w:rPr>
          <w:rFonts w:ascii="Open Sans" w:hAnsi="Open Sans" w:cs="Courier New"/>
          <w:snapToGrid w:val="0"/>
        </w:rPr>
        <w:t>g</w:t>
      </w:r>
    </w:p>
    <w:p w:rsidR="00CF14BE" w:rsidRPr="00DB00E1" w:rsidRDefault="00130049">
      <w:pPr>
        <w:jc w:val="both"/>
        <w:rPr>
          <w:rFonts w:ascii="Open Sans" w:hAnsi="Open Sans"/>
          <w:snapToGrid w:val="0"/>
        </w:rPr>
      </w:pPr>
      <w:r w:rsidRPr="00DB00E1">
        <w:rPr>
          <w:rFonts w:ascii="Open Sans" w:hAnsi="Open Sans"/>
          <w:snapToGrid w:val="0"/>
        </w:rPr>
        <w:t>Da li možete pronaći sakriveni uzorak za dobro pogađanje bacanja</w:t>
      </w:r>
      <w:r w:rsidR="00CF14BE" w:rsidRPr="00DB00E1">
        <w:rPr>
          <w:rFonts w:ascii="Open Sans" w:hAnsi="Open Sans"/>
          <w:snapToGrid w:val="0"/>
        </w:rPr>
        <w:t>?</w:t>
      </w:r>
    </w:p>
    <w:p w:rsidR="00CF14BE" w:rsidRPr="00673612" w:rsidRDefault="00130049" w:rsidP="002A0B23">
      <w:pPr>
        <w:rPr>
          <w:rFonts w:ascii="Open Sans" w:hAnsi="Open Sans"/>
          <w:snapToGrid w:val="0"/>
        </w:rPr>
      </w:pPr>
      <w:r w:rsidRPr="00DB00E1">
        <w:rPr>
          <w:rFonts w:ascii="Open Sans" w:hAnsi="Open Sans"/>
          <w:snapToGrid w:val="0"/>
        </w:rPr>
        <w:t>Postoji izuzetno jednostavna mapa koja može opisati niz bacanja novčića</w:t>
      </w:r>
      <w:r w:rsidR="00CF14BE" w:rsidRPr="00DB00E1">
        <w:rPr>
          <w:rFonts w:ascii="Open Sans" w:hAnsi="Open Sans"/>
          <w:snapToGrid w:val="0"/>
        </w:rPr>
        <w:t xml:space="preserve">. </w:t>
      </w:r>
      <w:r w:rsidRPr="00130049">
        <w:rPr>
          <w:rFonts w:ascii="Open Sans" w:hAnsi="Open Sans"/>
          <w:snapToGrid w:val="0"/>
          <w:lang w:val="en-US"/>
        </w:rPr>
        <w:t>Pokušajte naći koja je to mapa</w:t>
      </w:r>
      <w:r w:rsidR="00CF14BE" w:rsidRPr="00673612">
        <w:rPr>
          <w:rFonts w:ascii="Open Sans" w:hAnsi="Open Sans"/>
          <w:snapToGrid w:val="0"/>
        </w:rPr>
        <w:t>. (</w:t>
      </w:r>
      <w:r>
        <w:rPr>
          <w:rFonts w:ascii="Open Sans" w:hAnsi="Open Sans"/>
          <w:b/>
          <w:bCs/>
          <w:snapToGrid w:val="0"/>
        </w:rPr>
        <w:t>Pomoć</w:t>
      </w:r>
      <w:r w:rsidR="00CF14BE" w:rsidRPr="00673612">
        <w:rPr>
          <w:rFonts w:ascii="Open Sans" w:hAnsi="Open Sans"/>
          <w:b/>
          <w:bCs/>
          <w:snapToGrid w:val="0"/>
        </w:rPr>
        <w:t>:</w:t>
      </w:r>
      <w:r w:rsidR="00CF14BE" w:rsidRPr="00673612">
        <w:rPr>
          <w:rFonts w:ascii="Open Sans" w:hAnsi="Open Sans"/>
          <w:snapToGrid w:val="0"/>
        </w:rPr>
        <w:t xml:space="preserve"> </w:t>
      </w:r>
      <w:r>
        <w:rPr>
          <w:rFonts w:ascii="Open Sans" w:hAnsi="Open Sans"/>
          <w:snapToGrid w:val="0"/>
        </w:rPr>
        <w:t xml:space="preserve">ova mapa ima samo 5 </w:t>
      </w:r>
      <w:r w:rsidR="00CF14BE" w:rsidRPr="00673612">
        <w:rPr>
          <w:rFonts w:ascii="Open Sans" w:hAnsi="Open Sans"/>
          <w:snapToGrid w:val="0"/>
        </w:rPr>
        <w:t>‘</w:t>
      </w:r>
      <w:r>
        <w:rPr>
          <w:rFonts w:ascii="Open Sans" w:hAnsi="Open Sans"/>
          <w:snapToGrid w:val="0"/>
        </w:rPr>
        <w:t>otoka</w:t>
      </w:r>
      <w:r w:rsidR="00CF14BE" w:rsidRPr="00673612">
        <w:rPr>
          <w:rFonts w:ascii="Open Sans" w:hAnsi="Open Sans"/>
          <w:snapToGrid w:val="0"/>
        </w:rPr>
        <w:t>’)</w:t>
      </w:r>
    </w:p>
    <w:p w:rsidR="00CF14BE" w:rsidRPr="00673612" w:rsidRDefault="00CF14BE">
      <w:pPr>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rsidR="00CF14BE" w:rsidRPr="00DB00E1" w:rsidRDefault="00130049">
      <w:pPr>
        <w:pStyle w:val="HiddenfromContents"/>
        <w:rPr>
          <w:rFonts w:ascii="Open Sans" w:hAnsi="Open Sans"/>
          <w:snapToGrid w:val="0"/>
          <w:sz w:val="28"/>
          <w:lang w:val="fr-CA"/>
        </w:rPr>
      </w:pPr>
      <w:r w:rsidRPr="00DB00E1">
        <w:rPr>
          <w:rFonts w:ascii="Open Sans" w:hAnsi="Open Sans"/>
          <w:lang w:val="fr-CA"/>
        </w:rPr>
        <w:lastRenderedPageBreak/>
        <w:t>Zašto je ovo sve važno?</w:t>
      </w:r>
    </w:p>
    <w:p w:rsidR="00CF14BE" w:rsidRPr="00DB00E1" w:rsidRDefault="00130049">
      <w:pPr>
        <w:rPr>
          <w:rFonts w:ascii="Open Sans" w:hAnsi="Open Sans"/>
          <w:snapToGrid w:val="0"/>
          <w:lang w:val="fr-CA"/>
        </w:rPr>
      </w:pPr>
      <w:r w:rsidRPr="00DB00E1">
        <w:rPr>
          <w:rFonts w:ascii="Open Sans" w:hAnsi="Open Sans"/>
          <w:snapToGrid w:val="0"/>
          <w:lang w:val="fr-CA"/>
        </w:rPr>
        <w:t>Konačni automati (eng. f</w:t>
      </w:r>
      <w:r w:rsidR="00CF14BE" w:rsidRPr="00DB00E1">
        <w:rPr>
          <w:rFonts w:ascii="Open Sans" w:hAnsi="Open Sans"/>
          <w:snapToGrid w:val="0"/>
          <w:lang w:val="fr-CA"/>
        </w:rPr>
        <w:t>inite-state automata</w:t>
      </w:r>
      <w:r w:rsidRPr="00DB00E1">
        <w:rPr>
          <w:rFonts w:ascii="Open Sans" w:hAnsi="Open Sans"/>
          <w:snapToGrid w:val="0"/>
          <w:lang w:val="fr-CA"/>
        </w:rPr>
        <w:t>) se koriste u računarskim naukama da bi pomogle računarima obraditi niz karaktera ili događaja</w:t>
      </w:r>
      <w:r w:rsidR="00CF14BE" w:rsidRPr="00DB00E1">
        <w:rPr>
          <w:rFonts w:ascii="Open Sans" w:hAnsi="Open Sans"/>
          <w:snapToGrid w:val="0"/>
          <w:lang w:val="fr-CA"/>
        </w:rPr>
        <w:t>.</w:t>
      </w:r>
    </w:p>
    <w:p w:rsidR="00CF14BE" w:rsidRPr="00DB00E1" w:rsidRDefault="00130049">
      <w:pPr>
        <w:rPr>
          <w:rFonts w:ascii="Open Sans" w:hAnsi="Open Sans"/>
          <w:snapToGrid w:val="0"/>
          <w:lang w:val="fr-CA"/>
        </w:rPr>
      </w:pPr>
      <w:r w:rsidRPr="00DB00E1">
        <w:rPr>
          <w:rFonts w:ascii="Open Sans" w:hAnsi="Open Sans"/>
          <w:snapToGrid w:val="0"/>
          <w:lang w:val="fr-CA"/>
        </w:rPr>
        <w:t>Jedan jednostavan primjer je kada nazovete jedan telefonski broj I dobijete poruku koja kaže</w:t>
      </w:r>
      <w:r w:rsidR="00CF14BE" w:rsidRPr="00DB00E1">
        <w:rPr>
          <w:rFonts w:ascii="Open Sans" w:hAnsi="Open Sans"/>
          <w:snapToGrid w:val="0"/>
          <w:lang w:val="fr-CA"/>
        </w:rPr>
        <w:t xml:space="preserve"> “Pr</w:t>
      </w:r>
      <w:r w:rsidRPr="00DB00E1">
        <w:rPr>
          <w:rFonts w:ascii="Open Sans" w:hAnsi="Open Sans"/>
          <w:snapToGrid w:val="0"/>
          <w:lang w:val="fr-CA"/>
        </w:rPr>
        <w:t>itisnite</w:t>
      </w:r>
      <w:r w:rsidR="00CF14BE" w:rsidRPr="00DB00E1">
        <w:rPr>
          <w:rFonts w:ascii="Open Sans" w:hAnsi="Open Sans"/>
          <w:snapToGrid w:val="0"/>
          <w:lang w:val="fr-CA"/>
        </w:rPr>
        <w:t xml:space="preserve"> 1 </w:t>
      </w:r>
      <w:r w:rsidRPr="00DB00E1">
        <w:rPr>
          <w:rFonts w:ascii="Open Sans" w:hAnsi="Open Sans"/>
          <w:snapToGrid w:val="0"/>
          <w:lang w:val="fr-CA"/>
        </w:rPr>
        <w:t>za ovo</w:t>
      </w:r>
      <w:r w:rsidR="00CF14BE" w:rsidRPr="00DB00E1">
        <w:rPr>
          <w:rFonts w:ascii="Open Sans" w:hAnsi="Open Sans"/>
          <w:snapToGrid w:val="0"/>
          <w:lang w:val="fr-CA"/>
        </w:rPr>
        <w:t xml:space="preserve"> … </w:t>
      </w:r>
      <w:r w:rsidRPr="00DB00E1">
        <w:rPr>
          <w:rFonts w:ascii="Open Sans" w:hAnsi="Open Sans"/>
          <w:snapToGrid w:val="0"/>
          <w:lang w:val="fr-CA"/>
        </w:rPr>
        <w:t>Pritisnite 2 za ono</w:t>
      </w:r>
      <w:r w:rsidR="00CF14BE" w:rsidRPr="00DB00E1">
        <w:rPr>
          <w:rFonts w:ascii="Open Sans" w:hAnsi="Open Sans"/>
          <w:snapToGrid w:val="0"/>
          <w:lang w:val="fr-CA"/>
        </w:rPr>
        <w:t xml:space="preserve"> … </w:t>
      </w:r>
      <w:r w:rsidRPr="00DB00E1">
        <w:rPr>
          <w:rFonts w:ascii="Open Sans" w:hAnsi="Open Sans"/>
          <w:snapToGrid w:val="0"/>
          <w:lang w:val="fr-CA"/>
        </w:rPr>
        <w:t>Pritisnite 3 da bi razgovarali sa osobom</w:t>
      </w:r>
      <w:r w:rsidR="00CF14BE" w:rsidRPr="00DB00E1">
        <w:rPr>
          <w:rFonts w:ascii="Open Sans" w:hAnsi="Open Sans"/>
          <w:snapToGrid w:val="0"/>
          <w:lang w:val="fr-CA"/>
        </w:rPr>
        <w:t xml:space="preserve">.” </w:t>
      </w:r>
      <w:r w:rsidR="00301BFE" w:rsidRPr="00DB00E1">
        <w:rPr>
          <w:rFonts w:ascii="Open Sans" w:hAnsi="Open Sans"/>
          <w:snapToGrid w:val="0"/>
          <w:lang w:val="fr-CA"/>
        </w:rPr>
        <w:t>Vaše pritiskanje tastera na telefonu je ulaz za konačni automat na drugoj strani telefonske veze. Ovakav dijalog može biti jako jednostavan ali i prilično komplikovan. Ponekad ste vođeni u krug jer ima neka čudna kontura u pridruženom konačnom automatu. Ukoliko se to stvarno dogodi onda postoji greška u dizajniranju konačnog automata</w:t>
      </w:r>
      <w:r w:rsidR="00CF14BE" w:rsidRPr="00DB00E1">
        <w:rPr>
          <w:rFonts w:ascii="Open Sans" w:hAnsi="Open Sans"/>
          <w:snapToGrid w:val="0"/>
          <w:lang w:val="fr-CA"/>
        </w:rPr>
        <w:t>—</w:t>
      </w:r>
      <w:r w:rsidR="00301BFE" w:rsidRPr="00DB00E1">
        <w:rPr>
          <w:rFonts w:ascii="Open Sans" w:hAnsi="Open Sans"/>
          <w:snapToGrid w:val="0"/>
          <w:lang w:val="fr-CA"/>
        </w:rPr>
        <w:t>i to je onda naravno veoma frustrirajuće za onoga ko poziva</w:t>
      </w:r>
      <w:r w:rsidR="00CF14BE" w:rsidRPr="00DB00E1">
        <w:rPr>
          <w:rFonts w:ascii="Open Sans" w:hAnsi="Open Sans"/>
          <w:snapToGrid w:val="0"/>
          <w:lang w:val="fr-CA"/>
        </w:rPr>
        <w:t>!</w:t>
      </w:r>
    </w:p>
    <w:p w:rsidR="00CF14BE" w:rsidRPr="00DB00E1" w:rsidRDefault="00301BFE">
      <w:pPr>
        <w:rPr>
          <w:rFonts w:ascii="Open Sans" w:hAnsi="Open Sans"/>
          <w:snapToGrid w:val="0"/>
          <w:lang w:val="fr-CA"/>
        </w:rPr>
      </w:pPr>
      <w:r w:rsidRPr="00301BFE">
        <w:rPr>
          <w:rFonts w:ascii="Open Sans" w:hAnsi="Open Sans"/>
          <w:snapToGrid w:val="0"/>
          <w:lang w:val="fr-CA"/>
        </w:rPr>
        <w:t>Drugi primjer je kada uzimate novac sa bankomata. Program koji se nalazi u računaru bankomata vas vod</w:t>
      </w:r>
      <w:r>
        <w:rPr>
          <w:rFonts w:ascii="Open Sans" w:hAnsi="Open Sans"/>
          <w:snapToGrid w:val="0"/>
          <w:lang w:val="fr-CA"/>
        </w:rPr>
        <w:t>i</w:t>
      </w:r>
      <w:r w:rsidRPr="00301BFE">
        <w:rPr>
          <w:rFonts w:ascii="Open Sans" w:hAnsi="Open Sans"/>
          <w:snapToGrid w:val="0"/>
          <w:lang w:val="fr-CA"/>
        </w:rPr>
        <w:t xml:space="preserve"> kroz cijeli niz radnji. </w:t>
      </w:r>
      <w:r>
        <w:rPr>
          <w:rFonts w:ascii="Open Sans" w:hAnsi="Open Sans"/>
          <w:snapToGrid w:val="0"/>
          <w:lang w:val="fr-CA"/>
        </w:rPr>
        <w:t>Unutar programa svi mogući nizovi radnji su zapisani kao končani automat. Svako dugme koje pritisnete vas vodi do sljedećeg stanja u automatu. Neka stanja imaju naredbe za računar u bankomatu, kao što je « isplatite 100 KM u novčanicama », ili « odštampajte račun » ili « izbacite bankarsku karticu ».</w:t>
      </w:r>
    </w:p>
    <w:p w:rsidR="00CF14BE" w:rsidRPr="00DB00E1" w:rsidRDefault="00301BFE">
      <w:pPr>
        <w:rPr>
          <w:rFonts w:ascii="Open Sans" w:hAnsi="Open Sans"/>
          <w:snapToGrid w:val="0"/>
          <w:lang w:val="fr-CA"/>
        </w:rPr>
      </w:pPr>
      <w:r w:rsidRPr="00DB00E1">
        <w:rPr>
          <w:rFonts w:ascii="Open Sans" w:hAnsi="Open Sans"/>
          <w:snapToGrid w:val="0"/>
          <w:lang w:val="fr-CA"/>
        </w:rPr>
        <w:t>Neki računarski programi zaista rade i obrađuju rečenice (na engleskom ili nekom bosanskom ili nekom drugom jeziku) koristeći mapu koja je data na strani</w:t>
      </w:r>
      <w:r w:rsidR="00CF14BE" w:rsidRPr="00DB00E1">
        <w:rPr>
          <w:rFonts w:ascii="Open Sans" w:hAnsi="Open Sans"/>
          <w:snapToGrid w:val="0"/>
          <w:lang w:val="fr-CA"/>
        </w:rPr>
        <w:t xml:space="preserve"> </w:t>
      </w:r>
      <w:r w:rsidR="00CF14BE" w:rsidRPr="00673612">
        <w:rPr>
          <w:rFonts w:ascii="Open Sans" w:hAnsi="Open Sans"/>
          <w:snapToGrid w:val="0"/>
        </w:rPr>
        <w:fldChar w:fldCharType="begin"/>
      </w:r>
      <w:r w:rsidR="00CF14BE" w:rsidRPr="00DB00E1">
        <w:rPr>
          <w:rFonts w:ascii="Open Sans" w:hAnsi="Open Sans"/>
          <w:snapToGrid w:val="0"/>
          <w:lang w:val="fr-CA"/>
        </w:rPr>
        <w:instrText xml:space="preserve"> PAGEREF _Ref157328 \h </w:instrText>
      </w:r>
      <w:r w:rsidR="00CF14BE" w:rsidRPr="00673612">
        <w:rPr>
          <w:rFonts w:ascii="Open Sans" w:hAnsi="Open Sans"/>
          <w:snapToGrid w:val="0"/>
        </w:rPr>
      </w:r>
      <w:r w:rsidR="00CF14BE" w:rsidRPr="00673612">
        <w:rPr>
          <w:rFonts w:ascii="Open Sans" w:hAnsi="Open Sans"/>
          <w:snapToGrid w:val="0"/>
        </w:rPr>
        <w:fldChar w:fldCharType="separate"/>
      </w:r>
      <w:r w:rsidR="00434D44" w:rsidRPr="00DB00E1">
        <w:rPr>
          <w:rFonts w:ascii="Open Sans" w:hAnsi="Open Sans"/>
          <w:noProof/>
          <w:snapToGrid w:val="0"/>
          <w:lang w:val="fr-CA"/>
        </w:rPr>
        <w:t>115</w:t>
      </w:r>
      <w:r w:rsidR="00CF14BE" w:rsidRPr="00673612">
        <w:rPr>
          <w:rFonts w:ascii="Open Sans" w:hAnsi="Open Sans"/>
          <w:snapToGrid w:val="0"/>
        </w:rPr>
        <w:fldChar w:fldCharType="end"/>
      </w:r>
      <w:r w:rsidR="00CF14BE" w:rsidRPr="00DB00E1">
        <w:rPr>
          <w:rFonts w:ascii="Open Sans" w:hAnsi="Open Sans"/>
          <w:snapToGrid w:val="0"/>
          <w:lang w:val="fr-CA"/>
        </w:rPr>
        <w:t xml:space="preserve">. </w:t>
      </w:r>
      <w:r w:rsidRPr="00DB00E1">
        <w:rPr>
          <w:rFonts w:ascii="Open Sans" w:hAnsi="Open Sans"/>
          <w:snapToGrid w:val="0"/>
          <w:lang w:val="fr-CA"/>
        </w:rPr>
        <w:t xml:space="preserve">Oni takođe mogu i sami kreirati rečenice kao što mogu obrađivati rečenice koje korisnik unosi (kuca ili izgovara). Šezdesetih godina prošlog vijeka računarski naučnici su napisali poznati program pod imenom </w:t>
      </w:r>
      <w:r w:rsidR="00CF14BE" w:rsidRPr="00DB00E1">
        <w:rPr>
          <w:rFonts w:ascii="Open Sans" w:hAnsi="Open Sans"/>
          <w:snapToGrid w:val="0"/>
          <w:lang w:val="fr-CA"/>
        </w:rPr>
        <w:t>“Eliza” (</w:t>
      </w:r>
      <w:r w:rsidRPr="00DB00E1">
        <w:rPr>
          <w:rFonts w:ascii="Open Sans" w:hAnsi="Open Sans"/>
          <w:snapToGrid w:val="0"/>
          <w:lang w:val="fr-CA"/>
        </w:rPr>
        <w:t xml:space="preserve">prema </w:t>
      </w:r>
      <w:r w:rsidR="00CF14BE" w:rsidRPr="00DB00E1">
        <w:rPr>
          <w:rFonts w:ascii="Open Sans" w:hAnsi="Open Sans"/>
          <w:snapToGrid w:val="0"/>
          <w:lang w:val="fr-CA"/>
        </w:rPr>
        <w:t xml:space="preserve">Eliza Dolittle) </w:t>
      </w:r>
      <w:r w:rsidRPr="00DB00E1">
        <w:rPr>
          <w:rFonts w:ascii="Open Sans" w:hAnsi="Open Sans"/>
          <w:snapToGrid w:val="0"/>
          <w:lang w:val="fr-CA"/>
        </w:rPr>
        <w:t>koji je mogao razgovarati sa ljudima.</w:t>
      </w:r>
      <w:r w:rsidR="00CF14BE" w:rsidRPr="00DB00E1">
        <w:rPr>
          <w:rFonts w:ascii="Open Sans" w:hAnsi="Open Sans"/>
          <w:snapToGrid w:val="0"/>
          <w:lang w:val="fr-CA"/>
        </w:rPr>
        <w:t xml:space="preserve"> </w:t>
      </w:r>
      <w:r w:rsidRPr="00DB00E1">
        <w:rPr>
          <w:rFonts w:ascii="Open Sans" w:hAnsi="Open Sans"/>
          <w:snapToGrid w:val="0"/>
          <w:lang w:val="fr-CA"/>
        </w:rPr>
        <w:t xml:space="preserve">Program se pretvarao da je psihoterapeut </w:t>
      </w:r>
      <w:r w:rsidR="00005E2E" w:rsidRPr="00DB00E1">
        <w:rPr>
          <w:rFonts w:ascii="Open Sans" w:hAnsi="Open Sans"/>
          <w:snapToGrid w:val="0"/>
          <w:lang w:val="fr-CA"/>
        </w:rPr>
        <w:t>i</w:t>
      </w:r>
      <w:r w:rsidRPr="00DB00E1">
        <w:rPr>
          <w:rFonts w:ascii="Open Sans" w:hAnsi="Open Sans"/>
          <w:snapToGrid w:val="0"/>
          <w:lang w:val="fr-CA"/>
        </w:rPr>
        <w:t xml:space="preserve"> seansu je započinjao sa pitanjem kao što je:</w:t>
      </w:r>
      <w:r w:rsidR="00CF14BE" w:rsidRPr="00DB00E1">
        <w:rPr>
          <w:rFonts w:ascii="Open Sans" w:hAnsi="Open Sans"/>
          <w:snapToGrid w:val="0"/>
          <w:lang w:val="fr-CA"/>
        </w:rPr>
        <w:t xml:space="preserve"> “</w:t>
      </w:r>
      <w:r w:rsidRPr="00DB00E1">
        <w:rPr>
          <w:rFonts w:ascii="Open Sans" w:hAnsi="Open Sans"/>
          <w:snapToGrid w:val="0"/>
          <w:lang w:val="fr-CA"/>
        </w:rPr>
        <w:t>Recite mi nešto o svojoj porodici</w:t>
      </w:r>
      <w:r w:rsidR="00CF14BE" w:rsidRPr="00DB00E1">
        <w:rPr>
          <w:rFonts w:ascii="Open Sans" w:hAnsi="Open Sans"/>
          <w:snapToGrid w:val="0"/>
          <w:lang w:val="fr-CA"/>
        </w:rPr>
        <w:t xml:space="preserve">” </w:t>
      </w:r>
      <w:r w:rsidRPr="00DB00E1">
        <w:rPr>
          <w:rFonts w:ascii="Open Sans" w:hAnsi="Open Sans"/>
          <w:snapToGrid w:val="0"/>
          <w:lang w:val="fr-CA"/>
        </w:rPr>
        <w:t>ili</w:t>
      </w:r>
      <w:r w:rsidR="00CF14BE" w:rsidRPr="00DB00E1">
        <w:rPr>
          <w:rFonts w:ascii="Open Sans" w:hAnsi="Open Sans"/>
          <w:snapToGrid w:val="0"/>
          <w:lang w:val="fr-CA"/>
        </w:rPr>
        <w:t xml:space="preserve"> “</w:t>
      </w:r>
      <w:r w:rsidRPr="00DB00E1">
        <w:rPr>
          <w:rFonts w:ascii="Open Sans" w:hAnsi="Open Sans"/>
          <w:snapToGrid w:val="0"/>
          <w:lang w:val="fr-CA"/>
        </w:rPr>
        <w:t>Nastavite tako</w:t>
      </w:r>
      <w:r w:rsidR="00CF14BE" w:rsidRPr="00DB00E1">
        <w:rPr>
          <w:rFonts w:ascii="Open Sans" w:hAnsi="Open Sans"/>
          <w:snapToGrid w:val="0"/>
          <w:lang w:val="fr-CA"/>
        </w:rPr>
        <w:t xml:space="preserve">.” </w:t>
      </w:r>
      <w:r w:rsidR="00005E2E" w:rsidRPr="00DB00E1">
        <w:rPr>
          <w:rFonts w:ascii="Open Sans" w:hAnsi="Open Sans"/>
          <w:snapToGrid w:val="0"/>
          <w:lang w:val="fr-CA"/>
        </w:rPr>
        <w:t xml:space="preserve">Iako </w:t>
      </w:r>
      <w:r w:rsidR="00927E07" w:rsidRPr="00DB00E1">
        <w:rPr>
          <w:rFonts w:ascii="Open Sans" w:hAnsi="Open Sans"/>
          <w:snapToGrid w:val="0"/>
          <w:lang w:val="fr-CA"/>
        </w:rPr>
        <w:t xml:space="preserve">računar </w:t>
      </w:r>
      <w:r w:rsidR="00005E2E" w:rsidRPr="00DB00E1">
        <w:rPr>
          <w:rFonts w:ascii="Open Sans" w:hAnsi="Open Sans"/>
          <w:snapToGrid w:val="0"/>
          <w:lang w:val="fr-CA"/>
        </w:rPr>
        <w:t xml:space="preserve">nije mogao </w:t>
      </w:r>
      <w:r w:rsidR="00CF14BE" w:rsidRPr="00DB00E1">
        <w:rPr>
          <w:rFonts w:ascii="Open Sans" w:hAnsi="Open Sans"/>
          <w:snapToGrid w:val="0"/>
          <w:lang w:val="fr-CA"/>
        </w:rPr>
        <w:t>“</w:t>
      </w:r>
      <w:r w:rsidR="00005E2E" w:rsidRPr="00DB00E1">
        <w:rPr>
          <w:rFonts w:ascii="Open Sans" w:hAnsi="Open Sans"/>
          <w:snapToGrid w:val="0"/>
          <w:lang w:val="fr-CA"/>
        </w:rPr>
        <w:t>razumjeti</w:t>
      </w:r>
      <w:r w:rsidR="00CF14BE" w:rsidRPr="00DB00E1">
        <w:rPr>
          <w:rFonts w:ascii="Open Sans" w:hAnsi="Open Sans"/>
          <w:snapToGrid w:val="0"/>
          <w:lang w:val="fr-CA"/>
        </w:rPr>
        <w:t xml:space="preserve">” </w:t>
      </w:r>
      <w:r w:rsidR="00005E2E" w:rsidRPr="00DB00E1">
        <w:rPr>
          <w:rFonts w:ascii="Open Sans" w:hAnsi="Open Sans"/>
          <w:snapToGrid w:val="0"/>
          <w:lang w:val="fr-CA"/>
        </w:rPr>
        <w:t>ništa bio je dovoljno</w:t>
      </w:r>
      <w:r w:rsidR="00927E07" w:rsidRPr="00DB00E1">
        <w:rPr>
          <w:rFonts w:ascii="Open Sans" w:hAnsi="Open Sans"/>
          <w:snapToGrid w:val="0"/>
          <w:lang w:val="fr-CA"/>
        </w:rPr>
        <w:t xml:space="preserve"> vješt</w:t>
      </w:r>
      <w:r w:rsidR="00CF14BE" w:rsidRPr="00DB00E1">
        <w:rPr>
          <w:rFonts w:ascii="Open Sans" w:hAnsi="Open Sans"/>
          <w:snapToGrid w:val="0"/>
          <w:lang w:val="fr-CA"/>
        </w:rPr>
        <w:t>—a</w:t>
      </w:r>
      <w:r w:rsidR="00927E07" w:rsidRPr="00DB00E1">
        <w:rPr>
          <w:rFonts w:ascii="Open Sans" w:hAnsi="Open Sans"/>
          <w:snapToGrid w:val="0"/>
          <w:lang w:val="fr-CA"/>
        </w:rPr>
        <w:t xml:space="preserve"> njegovi korisnici su bili dovoljno naivni</w:t>
      </w:r>
      <w:r w:rsidR="00CF14BE" w:rsidRPr="00DB00E1">
        <w:rPr>
          <w:rFonts w:ascii="Open Sans" w:hAnsi="Open Sans"/>
          <w:snapToGrid w:val="0"/>
          <w:lang w:val="fr-CA"/>
        </w:rPr>
        <w:t>—</w:t>
      </w:r>
      <w:r w:rsidR="00927E07" w:rsidRPr="00DB00E1">
        <w:rPr>
          <w:rFonts w:ascii="Open Sans" w:hAnsi="Open Sans"/>
          <w:snapToGrid w:val="0"/>
          <w:lang w:val="fr-CA"/>
        </w:rPr>
        <w:t>tako da su neki ljudi zaista povjerovali da razgovaraju sa pravim psihoterapeutom.</w:t>
      </w:r>
    </w:p>
    <w:p w:rsidR="00927E07" w:rsidRPr="00DB00E1" w:rsidRDefault="00927E07">
      <w:pPr>
        <w:rPr>
          <w:rFonts w:ascii="Open Sans" w:hAnsi="Open Sans"/>
          <w:snapToGrid w:val="0"/>
          <w:lang w:val="fr-CA"/>
        </w:rPr>
      </w:pPr>
      <w:r w:rsidRPr="00DB00E1">
        <w:rPr>
          <w:rFonts w:ascii="Open Sans" w:hAnsi="Open Sans"/>
          <w:snapToGrid w:val="0"/>
          <w:lang w:val="fr-CA"/>
        </w:rPr>
        <w:t>Iako računari nisu uvijek bili dobri u razumjevanju ljudskog govora uvijek su bili u stanju relativno dobro analizirati I obrađivati umjetne jezike. Jedan naročito važan tip umjetnih jezika su i programski jezici. Računari I ovdje koriste konačne automate kako bi pročitalli programme I preveli ih u jednu formu elementarnih računarskih naredbi koje će se onda izvršiti direktno na samom računaru.</w:t>
      </w:r>
    </w:p>
    <w:p w:rsidR="00CF14BE" w:rsidRPr="00DB00E1" w:rsidRDefault="00CF14BE">
      <w:pPr>
        <w:rPr>
          <w:rFonts w:ascii="Open Sans" w:hAnsi="Open Sans"/>
          <w:snapToGrid w:val="0"/>
          <w:lang w:val="fr-CA"/>
        </w:rPr>
      </w:pPr>
      <w:r w:rsidRPr="00DB00E1">
        <w:rPr>
          <w:rFonts w:ascii="Open Sans" w:hAnsi="Open Sans"/>
          <w:snapToGrid w:val="0"/>
          <w:lang w:val="fr-CA"/>
        </w:rPr>
        <w:t xml:space="preserve"> </w:t>
      </w:r>
    </w:p>
    <w:p w:rsidR="00CF14BE" w:rsidRPr="00673612" w:rsidRDefault="008B61D4">
      <w:pPr>
        <w:jc w:val="center"/>
        <w:rPr>
          <w:rFonts w:ascii="Open Sans" w:hAnsi="Open Sans"/>
        </w:rPr>
      </w:pPr>
      <w:r>
        <w:rPr>
          <w:rFonts w:ascii="Open Sans" w:hAnsi="Open Sans"/>
          <w:noProof/>
          <w:lang w:val="en-US"/>
        </w:rPr>
        <w:drawing>
          <wp:inline distT="0" distB="0" distL="0" distR="0" wp14:anchorId="00D7920E" wp14:editId="24D8FDFB">
            <wp:extent cx="1910910" cy="1437130"/>
            <wp:effectExtent l="0" t="0" r="0" b="10795"/>
            <wp:docPr id="103" name="Picture 10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11935" cy="1437901"/>
                    </a:xfrm>
                    <a:prstGeom prst="rect">
                      <a:avLst/>
                    </a:prstGeom>
                    <a:noFill/>
                    <a:ln>
                      <a:noFill/>
                    </a:ln>
                  </pic:spPr>
                </pic:pic>
              </a:graphicData>
            </a:graphic>
          </wp:inline>
        </w:drawing>
      </w:r>
    </w:p>
    <w:p w:rsidR="00CF14BE" w:rsidRPr="00673612" w:rsidRDefault="00CF14BE">
      <w:pPr>
        <w:pStyle w:val="HiddenfromContents"/>
        <w:rPr>
          <w:rFonts w:ascii="Open Sans" w:hAnsi="Open Sans"/>
          <w:snapToGrid w:val="0"/>
        </w:rPr>
      </w:pPr>
      <w:r w:rsidRPr="00673612">
        <w:rPr>
          <w:rFonts w:ascii="Open Sans" w:hAnsi="Open Sans"/>
        </w:rPr>
        <w:br w:type="page"/>
      </w:r>
      <w:r w:rsidR="00927E07">
        <w:rPr>
          <w:rFonts w:ascii="Open Sans" w:hAnsi="Open Sans"/>
        </w:rPr>
        <w:lastRenderedPageBreak/>
        <w:t>Rješenja i pomoć</w:t>
      </w:r>
    </w:p>
    <w:p w:rsidR="00CF14BE" w:rsidRPr="00673612" w:rsidRDefault="00927E07">
      <w:pPr>
        <w:rPr>
          <w:rFonts w:ascii="Open Sans" w:hAnsi="Open Sans"/>
          <w:b/>
          <w:bCs/>
          <w:sz w:val="28"/>
        </w:rPr>
      </w:pPr>
      <w:r>
        <w:rPr>
          <w:rFonts w:ascii="Open Sans" w:hAnsi="Open Sans"/>
          <w:b/>
          <w:bCs/>
          <w:sz w:val="28"/>
        </w:rPr>
        <w:t>MIsteriozna igra novčića</w:t>
      </w:r>
      <w:r w:rsidR="00CF14BE" w:rsidRPr="00673612">
        <w:rPr>
          <w:rFonts w:ascii="Open Sans" w:hAnsi="Open Sans"/>
          <w:b/>
          <w:bCs/>
          <w:sz w:val="28"/>
        </w:rPr>
        <w:t xml:space="preserve"> </w:t>
      </w:r>
      <w:r w:rsidR="00CF14BE" w:rsidRPr="00673612">
        <w:rPr>
          <w:rFonts w:ascii="Open Sans" w:hAnsi="Open Sans"/>
        </w:rPr>
        <w:t>(</w:t>
      </w:r>
      <w:r>
        <w:rPr>
          <w:rFonts w:ascii="Open Sans" w:hAnsi="Open Sans"/>
        </w:rPr>
        <w:t>strana</w:t>
      </w:r>
      <w:r w:rsidR="00CF14BE" w:rsidRPr="00673612">
        <w:rPr>
          <w:rFonts w:ascii="Open Sans" w:hAnsi="Open Sans"/>
        </w:rPr>
        <w:t xml:space="preserve"> </w:t>
      </w:r>
      <w:r w:rsidR="00CF14BE" w:rsidRPr="00673612">
        <w:rPr>
          <w:rFonts w:ascii="Open Sans" w:hAnsi="Open Sans"/>
        </w:rPr>
        <w:fldChar w:fldCharType="begin"/>
      </w:r>
      <w:r w:rsidR="00CF14BE" w:rsidRPr="00673612">
        <w:rPr>
          <w:rFonts w:ascii="Open Sans" w:hAnsi="Open Sans"/>
        </w:rPr>
        <w:instrText xml:space="preserve"> PAGEREF Worksheet_Coins \h </w:instrText>
      </w:r>
      <w:r w:rsidR="00CF14BE" w:rsidRPr="00673612">
        <w:rPr>
          <w:rFonts w:ascii="Open Sans" w:hAnsi="Open Sans"/>
        </w:rPr>
      </w:r>
      <w:r w:rsidR="00CF14BE" w:rsidRPr="00673612">
        <w:rPr>
          <w:rFonts w:ascii="Open Sans" w:hAnsi="Open Sans"/>
        </w:rPr>
        <w:fldChar w:fldCharType="separate"/>
      </w:r>
      <w:r w:rsidR="00434D44">
        <w:rPr>
          <w:rFonts w:ascii="Open Sans" w:hAnsi="Open Sans"/>
          <w:noProof/>
        </w:rPr>
        <w:t>116</w:t>
      </w:r>
      <w:r w:rsidR="00CF14BE" w:rsidRPr="00673612">
        <w:rPr>
          <w:rFonts w:ascii="Open Sans" w:hAnsi="Open Sans"/>
        </w:rPr>
        <w:fldChar w:fldCharType="end"/>
      </w:r>
      <w:r w:rsidR="00CF14BE" w:rsidRPr="00673612">
        <w:rPr>
          <w:rFonts w:ascii="Open Sans" w:hAnsi="Open Sans"/>
        </w:rPr>
        <w:t>)</w:t>
      </w:r>
    </w:p>
    <w:p w:rsidR="00CF14BE" w:rsidRPr="00673612" w:rsidRDefault="00927E07">
      <w:pPr>
        <w:rPr>
          <w:rFonts w:ascii="Open Sans" w:hAnsi="Open Sans"/>
          <w:snapToGrid w:val="0"/>
        </w:rPr>
      </w:pPr>
      <w:r>
        <w:rPr>
          <w:rFonts w:ascii="Open Sans" w:hAnsi="Open Sans"/>
          <w:snapToGrid w:val="0"/>
        </w:rPr>
        <w:t>Misteriozna igra novčića koristi ovu mapu za kreiranje rezultata bacanja novčića</w:t>
      </w:r>
      <w:r w:rsidR="00CF14BE" w:rsidRPr="00673612">
        <w:rPr>
          <w:rFonts w:ascii="Open Sans" w:hAnsi="Open Sans"/>
          <w:snapToGrid w:val="0"/>
        </w:rPr>
        <w:t>:</w:t>
      </w:r>
    </w:p>
    <w:p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690ACFF7" wp14:editId="045FF274">
            <wp:extent cx="2986405" cy="2686050"/>
            <wp:effectExtent l="0" t="0" r="1079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6405" cy="2686050"/>
                    </a:xfrm>
                    <a:prstGeom prst="rect">
                      <a:avLst/>
                    </a:prstGeom>
                    <a:noFill/>
                    <a:ln>
                      <a:noFill/>
                    </a:ln>
                  </pic:spPr>
                </pic:pic>
              </a:graphicData>
            </a:graphic>
          </wp:inline>
        </w:drawing>
      </w:r>
    </w:p>
    <w:p w:rsidR="00CF14BE" w:rsidRPr="00673612" w:rsidRDefault="00927E07" w:rsidP="00CF14BE">
      <w:pPr>
        <w:ind w:firstLine="153"/>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snapToGrid w:val="0"/>
        </w:rPr>
        <w:t>Ako bi je pomno pratili vidjeli bi da prva dva novčića od data tri imaju uvijek ist</w:t>
      </w:r>
      <w:r w:rsidR="00846319">
        <w:rPr>
          <w:rFonts w:ascii="Open Sans" w:hAnsi="Open Sans"/>
          <w:snapToGrid w:val="0"/>
        </w:rPr>
        <w:t>u vrijednost.</w:t>
      </w:r>
    </w:p>
    <w:p w:rsidR="00CF14BE" w:rsidRPr="00673612" w:rsidRDefault="00F37969" w:rsidP="00846319">
      <w:pPr>
        <w:pStyle w:val="HiddenfromContents"/>
        <w:ind w:firstLine="0"/>
        <w:rPr>
          <w:rFonts w:ascii="Open Sans" w:hAnsi="Open Sans"/>
        </w:rPr>
      </w:pPr>
      <w:r>
        <w:rPr>
          <w:rFonts w:ascii="Open Sans" w:hAnsi="Open Sans"/>
        </w:rPr>
        <w:lastRenderedPageBreak/>
        <w:t>Ak</w:t>
      </w:r>
      <w:r w:rsidR="005A4B2D">
        <w:rPr>
          <w:rFonts w:ascii="Open Sans" w:hAnsi="Open Sans"/>
        </w:rPr>
        <w:t>tiv</w:t>
      </w:r>
      <w:r>
        <w:rPr>
          <w:rFonts w:ascii="Open Sans" w:hAnsi="Open Sans"/>
        </w:rPr>
        <w:t>nost</w:t>
      </w:r>
      <w:r w:rsidR="005A4B2D">
        <w:rPr>
          <w:rFonts w:ascii="Open Sans" w:hAnsi="Open Sans"/>
        </w:rPr>
        <w:t xml:space="preserve"> 13</w:t>
      </w:r>
    </w:p>
    <w:p w:rsidR="00CF14BE" w:rsidRPr="00673612" w:rsidRDefault="00CF14BE">
      <w:pPr>
        <w:pStyle w:val="ActivityName"/>
        <w:rPr>
          <w:rFonts w:ascii="Open Sans" w:hAnsi="Open Sans"/>
          <w:i/>
          <w:iCs w:val="0"/>
        </w:rPr>
      </w:pPr>
      <w:bookmarkStart w:id="62" w:name="_Toc280342986"/>
      <w:r w:rsidRPr="00673612">
        <w:rPr>
          <w:rFonts w:ascii="Open Sans" w:hAnsi="Open Sans"/>
        </w:rPr>
        <w:t>Marching Orders—</w:t>
      </w:r>
      <w:bookmarkEnd w:id="62"/>
      <w:r w:rsidR="00F37969">
        <w:rPr>
          <w:rFonts w:ascii="Open Sans" w:hAnsi="Open Sans"/>
          <w:i/>
          <w:iCs w:val="0"/>
        </w:rPr>
        <w:t>Programski jezici</w:t>
      </w:r>
    </w:p>
    <w:p w:rsidR="00CF14BE" w:rsidRPr="00673612" w:rsidRDefault="00CF14BE">
      <w:pPr>
        <w:pStyle w:val="Heading6"/>
        <w:rPr>
          <w:rFonts w:ascii="Open Sans" w:hAnsi="Open Sans"/>
        </w:rPr>
      </w:pPr>
      <w:r w:rsidRPr="00673612">
        <w:rPr>
          <w:rFonts w:ascii="Open Sans" w:hAnsi="Open Sans"/>
        </w:rPr>
        <w:t>S</w:t>
      </w:r>
      <w:r w:rsidR="00F37969">
        <w:rPr>
          <w:rFonts w:ascii="Open Sans" w:hAnsi="Open Sans"/>
        </w:rPr>
        <w:t>ažetak</w:t>
      </w:r>
    </w:p>
    <w:p w:rsidR="00CF14BE" w:rsidRPr="00673612" w:rsidRDefault="00F37969">
      <w:pPr>
        <w:rPr>
          <w:rFonts w:ascii="Open Sans" w:hAnsi="Open Sans"/>
        </w:rPr>
      </w:pPr>
      <w:r>
        <w:rPr>
          <w:rFonts w:ascii="Open Sans" w:hAnsi="Open Sans"/>
        </w:rPr>
        <w:t xml:space="preserve">Računari su obično programirani koristeći neki </w:t>
      </w:r>
      <w:r w:rsidR="00CF14BE" w:rsidRPr="00673612">
        <w:rPr>
          <w:rFonts w:ascii="Open Sans" w:hAnsi="Open Sans"/>
        </w:rPr>
        <w:t>“</w:t>
      </w:r>
      <w:r>
        <w:rPr>
          <w:rFonts w:ascii="Open Sans" w:hAnsi="Open Sans"/>
        </w:rPr>
        <w:t>jezik</w:t>
      </w:r>
      <w:r w:rsidR="00CF14BE" w:rsidRPr="00673612">
        <w:rPr>
          <w:rFonts w:ascii="Open Sans" w:hAnsi="Open Sans"/>
        </w:rPr>
        <w:t xml:space="preserve">” </w:t>
      </w:r>
      <w:r>
        <w:rPr>
          <w:rFonts w:ascii="Open Sans" w:hAnsi="Open Sans"/>
        </w:rPr>
        <w:t xml:space="preserve">što je u stvari ograničen mali skup izraza – naredbi koje </w:t>
      </w:r>
      <w:r w:rsidR="006F157B">
        <w:rPr>
          <w:rFonts w:ascii="Open Sans" w:hAnsi="Open Sans"/>
        </w:rPr>
        <w:t xml:space="preserve">će računar </w:t>
      </w:r>
      <w:r>
        <w:rPr>
          <w:rFonts w:ascii="Open Sans" w:hAnsi="Open Sans"/>
        </w:rPr>
        <w:t>izvršavati.</w:t>
      </w:r>
      <w:r w:rsidR="00CF14BE" w:rsidRPr="00673612">
        <w:rPr>
          <w:rFonts w:ascii="Open Sans" w:hAnsi="Open Sans"/>
        </w:rPr>
        <w:t xml:space="preserve"> </w:t>
      </w:r>
      <w:r w:rsidR="006F157B">
        <w:rPr>
          <w:rFonts w:ascii="Open Sans" w:hAnsi="Open Sans"/>
        </w:rPr>
        <w:t xml:space="preserve">Jedna od najfrustrirajućih stvari u vezi sa računarima da oni uvijek izvršavaju naredbe doslovno, čak I kada to proizvodi potpuno lude rezultate. Ova aktivnost će ponuditi učenicima iskustvo sa ovim posebnim aspektom programiranja. </w:t>
      </w:r>
    </w:p>
    <w:p w:rsidR="006F157B" w:rsidRDefault="006F157B" w:rsidP="006F157B">
      <w:pPr>
        <w:pStyle w:val="Heading6"/>
      </w:pPr>
      <w:r>
        <w:rPr>
          <w:rFonts w:ascii="Open Sans" w:hAnsi="Open Sans"/>
        </w:rPr>
        <w:t>Veze sa Curriculum-om</w:t>
      </w:r>
    </w:p>
    <w:p w:rsidR="00CF14BE" w:rsidRPr="00673612" w:rsidRDefault="006F157B" w:rsidP="006F157B">
      <w:pPr>
        <w:pStyle w:val="Bulleted"/>
        <w:rPr>
          <w:rFonts w:ascii="Open Sans" w:hAnsi="Open Sans"/>
        </w:rPr>
      </w:pPr>
      <w:r>
        <w:rPr>
          <w:rFonts w:ascii="Open Sans" w:hAnsi="Open Sans"/>
        </w:rPr>
        <w:t>Maternji jezik – uzajamno slušanje</w:t>
      </w:r>
    </w:p>
    <w:p w:rsidR="00CF14BE" w:rsidRPr="00673612" w:rsidRDefault="006F157B">
      <w:pPr>
        <w:pStyle w:val="Heading6"/>
        <w:rPr>
          <w:rFonts w:ascii="Open Sans" w:hAnsi="Open Sans"/>
        </w:rPr>
      </w:pPr>
      <w:r>
        <w:rPr>
          <w:rFonts w:ascii="Open Sans" w:hAnsi="Open Sans"/>
        </w:rPr>
        <w:t>Vještine</w:t>
      </w:r>
      <w:r w:rsidR="00CF14BE" w:rsidRPr="00673612">
        <w:rPr>
          <w:rFonts w:ascii="Open Sans" w:hAnsi="Open Sans"/>
        </w:rPr>
        <w:t xml:space="preserve"> </w:t>
      </w:r>
    </w:p>
    <w:p w:rsidR="00CF14BE" w:rsidRPr="00673612" w:rsidRDefault="006F157B">
      <w:pPr>
        <w:pStyle w:val="Bulleted"/>
        <w:rPr>
          <w:rFonts w:ascii="Open Sans" w:hAnsi="Open Sans"/>
        </w:rPr>
      </w:pPr>
      <w:r>
        <w:rPr>
          <w:rFonts w:ascii="Open Sans" w:hAnsi="Open Sans"/>
        </w:rPr>
        <w:t>Davati i izvršavati naredbe</w:t>
      </w:r>
      <w:r w:rsidR="00CF14BE" w:rsidRPr="00673612">
        <w:rPr>
          <w:rFonts w:ascii="Open Sans" w:hAnsi="Open Sans"/>
        </w:rPr>
        <w:t>.</w:t>
      </w:r>
    </w:p>
    <w:p w:rsidR="006F157B" w:rsidRDefault="006F157B" w:rsidP="006F157B">
      <w:pPr>
        <w:pStyle w:val="Heading6"/>
      </w:pPr>
      <w:r>
        <w:rPr>
          <w:rFonts w:ascii="Open Sans" w:hAnsi="Open Sans"/>
        </w:rPr>
        <w:t>Dobna/starosna grupa</w:t>
      </w:r>
    </w:p>
    <w:p w:rsidR="006F157B" w:rsidRPr="00673612" w:rsidRDefault="006F157B" w:rsidP="006F157B">
      <w:pPr>
        <w:pStyle w:val="Bulleted"/>
        <w:rPr>
          <w:rFonts w:ascii="Open Sans" w:hAnsi="Open Sans"/>
          <w:snapToGrid w:val="0"/>
        </w:rPr>
      </w:pPr>
      <w:r>
        <w:rPr>
          <w:rFonts w:ascii="Open Sans" w:hAnsi="Open Sans"/>
        </w:rPr>
        <w:t>7 godina i više</w:t>
      </w:r>
    </w:p>
    <w:p w:rsidR="00CF14BE" w:rsidRPr="00673612" w:rsidRDefault="006F157B" w:rsidP="006F157B">
      <w:pPr>
        <w:pStyle w:val="Heading6"/>
        <w:rPr>
          <w:rFonts w:ascii="Open Sans" w:hAnsi="Open Sans"/>
        </w:rPr>
      </w:pPr>
      <w:r>
        <w:rPr>
          <w:rFonts w:ascii="Open Sans" w:hAnsi="Open Sans"/>
        </w:rPr>
        <w:t>Materijali</w:t>
      </w:r>
    </w:p>
    <w:p w:rsidR="00CF14BE" w:rsidRPr="00673612" w:rsidRDefault="006F157B">
      <w:pPr>
        <w:pStyle w:val="BodyTextIndent"/>
        <w:spacing w:after="0"/>
        <w:rPr>
          <w:rFonts w:ascii="Open Sans" w:hAnsi="Open Sans"/>
        </w:rPr>
      </w:pPr>
      <w:r>
        <w:rPr>
          <w:rFonts w:ascii="Open Sans" w:hAnsi="Open Sans"/>
        </w:rPr>
        <w:t>Nastavniku će trebati</w:t>
      </w:r>
      <w:r w:rsidRPr="00673612">
        <w:rPr>
          <w:rFonts w:ascii="Open Sans" w:hAnsi="Open Sans"/>
        </w:rPr>
        <w:t>:</w:t>
      </w:r>
    </w:p>
    <w:p w:rsidR="00CF14BE" w:rsidRPr="00673612" w:rsidRDefault="006F157B">
      <w:pPr>
        <w:pStyle w:val="Bulleted"/>
        <w:spacing w:after="60"/>
        <w:ind w:left="925" w:hanging="386"/>
        <w:rPr>
          <w:rFonts w:ascii="Open Sans" w:hAnsi="Open Sans"/>
        </w:rPr>
      </w:pPr>
      <w:r>
        <w:rPr>
          <w:rFonts w:ascii="Open Sans" w:hAnsi="Open Sans"/>
        </w:rPr>
        <w:t>Karte sa slikama kao ona što je prikazana na sljedećoj stranici</w:t>
      </w:r>
      <w:r w:rsidR="00CF14BE" w:rsidRPr="00673612">
        <w:rPr>
          <w:rFonts w:ascii="Open Sans" w:hAnsi="Open Sans"/>
        </w:rPr>
        <w:t xml:space="preserve">. </w:t>
      </w:r>
    </w:p>
    <w:p w:rsidR="00CF14BE" w:rsidRPr="00673612" w:rsidRDefault="006F157B">
      <w:pPr>
        <w:pStyle w:val="BodyTextIndent"/>
        <w:spacing w:after="0"/>
        <w:rPr>
          <w:rFonts w:ascii="Open Sans" w:hAnsi="Open Sans"/>
        </w:rPr>
      </w:pPr>
      <w:r>
        <w:rPr>
          <w:rFonts w:ascii="Open Sans" w:hAnsi="Open Sans"/>
        </w:rPr>
        <w:t>Svaki učenik će trebati:</w:t>
      </w:r>
    </w:p>
    <w:p w:rsidR="00CF14BE" w:rsidRDefault="006F157B">
      <w:pPr>
        <w:pStyle w:val="Bulleted"/>
        <w:rPr>
          <w:rFonts w:ascii="Open Sans" w:hAnsi="Open Sans"/>
        </w:rPr>
      </w:pPr>
      <w:r>
        <w:rPr>
          <w:rFonts w:ascii="Open Sans" w:hAnsi="Open Sans"/>
        </w:rPr>
        <w:t>Olovku, papir i linijar</w:t>
      </w:r>
    </w:p>
    <w:p w:rsidR="00CF14BE" w:rsidRPr="00673612" w:rsidRDefault="008B61D4">
      <w:pPr>
        <w:jc w:val="center"/>
        <w:rPr>
          <w:rFonts w:ascii="Open Sans" w:hAnsi="Open Sans"/>
        </w:rPr>
        <w:sectPr w:rsidR="00CF14BE" w:rsidRPr="00673612">
          <w:pgSz w:w="11906" w:h="16838" w:code="9"/>
          <w:pgMar w:top="1418" w:right="1701" w:bottom="1985" w:left="1701" w:header="709" w:footer="1134" w:gutter="0"/>
          <w:cols w:space="708"/>
          <w:vAlign w:val="center"/>
          <w:docGrid w:linePitch="360"/>
        </w:sectPr>
      </w:pPr>
      <w:bookmarkStart w:id="63" w:name="Marching_Orders_Pics"/>
      <w:r>
        <w:rPr>
          <w:rFonts w:ascii="Open Sans" w:hAnsi="Open Sans"/>
          <w:noProof/>
          <w:lang w:val="en-US"/>
        </w:rPr>
        <w:lastRenderedPageBreak/>
        <w:drawing>
          <wp:inline distT="0" distB="0" distL="0" distR="0" wp14:anchorId="5ED92F5D" wp14:editId="23C470D1">
            <wp:extent cx="4900930" cy="6515100"/>
            <wp:effectExtent l="0" t="0" r="1270" b="12700"/>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0930" cy="6515100"/>
                    </a:xfrm>
                    <a:prstGeom prst="rect">
                      <a:avLst/>
                    </a:prstGeom>
                    <a:noFill/>
                    <a:ln>
                      <a:noFill/>
                    </a:ln>
                  </pic:spPr>
                </pic:pic>
              </a:graphicData>
            </a:graphic>
          </wp:inline>
        </w:drawing>
      </w:r>
      <w:bookmarkEnd w:id="63"/>
    </w:p>
    <w:p w:rsidR="00CF14BE" w:rsidRPr="00673612" w:rsidRDefault="00CF14BE">
      <w:pPr>
        <w:pStyle w:val="HiddenfromContents"/>
        <w:rPr>
          <w:rFonts w:ascii="Open Sans" w:hAnsi="Open Sans"/>
        </w:rPr>
      </w:pPr>
      <w:r w:rsidRPr="00673612">
        <w:rPr>
          <w:rFonts w:ascii="Open Sans" w:hAnsi="Open Sans"/>
        </w:rPr>
        <w:lastRenderedPageBreak/>
        <w:t>Marching Orders</w:t>
      </w:r>
    </w:p>
    <w:p w:rsidR="00CF14BE" w:rsidRPr="00673612" w:rsidRDefault="006F157B">
      <w:pPr>
        <w:pStyle w:val="Heading6"/>
        <w:rPr>
          <w:rFonts w:ascii="Open Sans" w:hAnsi="Open Sans"/>
        </w:rPr>
      </w:pPr>
      <w:r>
        <w:rPr>
          <w:rFonts w:ascii="Open Sans" w:hAnsi="Open Sans"/>
        </w:rPr>
        <w:t>Uvod</w:t>
      </w:r>
    </w:p>
    <w:p w:rsidR="00CF14BE" w:rsidRPr="00673612" w:rsidRDefault="006F157B">
      <w:pPr>
        <w:rPr>
          <w:rFonts w:ascii="Open Sans" w:hAnsi="Open Sans"/>
        </w:rPr>
      </w:pPr>
      <w:r>
        <w:rPr>
          <w:rFonts w:ascii="Open Sans" w:hAnsi="Open Sans"/>
        </w:rPr>
        <w:t>Razgovarajte sa učenicima koliko bi bilo dobro ako bi ljudi izvršavali sve naredbe tačno kako su date</w:t>
      </w:r>
      <w:r w:rsidR="00CF14BE" w:rsidRPr="00673612">
        <w:rPr>
          <w:rFonts w:ascii="Open Sans" w:hAnsi="Open Sans"/>
        </w:rPr>
        <w:t xml:space="preserve">. </w:t>
      </w:r>
      <w:r>
        <w:rPr>
          <w:rFonts w:ascii="Open Sans" w:hAnsi="Open Sans"/>
        </w:rPr>
        <w:t>Na primjer, šta bi se dogodilo ako bi pokazali na zatvorena vrata i rekli</w:t>
      </w:r>
      <w:r w:rsidR="00CF14BE" w:rsidRPr="00673612">
        <w:rPr>
          <w:rFonts w:ascii="Open Sans" w:hAnsi="Open Sans"/>
        </w:rPr>
        <w:t>, “</w:t>
      </w:r>
      <w:r>
        <w:rPr>
          <w:rFonts w:ascii="Open Sans" w:hAnsi="Open Sans"/>
        </w:rPr>
        <w:t>Prođite kroz ta vrata</w:t>
      </w:r>
      <w:r w:rsidR="00CF14BE" w:rsidRPr="00673612">
        <w:rPr>
          <w:rFonts w:ascii="Open Sans" w:hAnsi="Open Sans"/>
        </w:rPr>
        <w:t>”?</w:t>
      </w:r>
    </w:p>
    <w:p w:rsidR="00CF14BE" w:rsidRPr="00673612" w:rsidRDefault="006F157B">
      <w:pPr>
        <w:rPr>
          <w:rFonts w:ascii="Open Sans" w:hAnsi="Open Sans"/>
        </w:rPr>
      </w:pPr>
      <w:r>
        <w:rPr>
          <w:rFonts w:ascii="Open Sans" w:hAnsi="Open Sans"/>
        </w:rPr>
        <w:t>Računari rade prateći i izvršavajući niz instrukcija-naredbi, I oni izvršavaju tačno ono što svaka naredba kaže</w:t>
      </w:r>
      <w:r w:rsidR="00CF14BE" w:rsidRPr="00673612">
        <w:rPr>
          <w:rFonts w:ascii="Open Sans" w:hAnsi="Open Sans"/>
        </w:rPr>
        <w:t>—</w:t>
      </w:r>
      <w:r>
        <w:rPr>
          <w:rFonts w:ascii="Open Sans" w:hAnsi="Open Sans"/>
        </w:rPr>
        <w:t>čak i kada to nema nikakvog smisla</w:t>
      </w:r>
      <w:r w:rsidR="00CF14BE" w:rsidRPr="00673612">
        <w:rPr>
          <w:rFonts w:ascii="Open Sans" w:hAnsi="Open Sans"/>
        </w:rPr>
        <w:t>!</w:t>
      </w:r>
    </w:p>
    <w:p w:rsidR="00CF14BE" w:rsidRPr="00673612" w:rsidRDefault="006F157B">
      <w:pPr>
        <w:pStyle w:val="Heading6"/>
        <w:rPr>
          <w:rFonts w:ascii="Open Sans" w:hAnsi="Open Sans"/>
        </w:rPr>
      </w:pPr>
      <w:r>
        <w:rPr>
          <w:rFonts w:ascii="Open Sans" w:hAnsi="Open Sans"/>
        </w:rPr>
        <w:t xml:space="preserve">Primjer za </w:t>
      </w:r>
      <w:r w:rsidR="00CF14BE" w:rsidRPr="00673612">
        <w:rPr>
          <w:rFonts w:ascii="Open Sans" w:hAnsi="Open Sans"/>
        </w:rPr>
        <w:t>Demonstra</w:t>
      </w:r>
      <w:r>
        <w:rPr>
          <w:rFonts w:ascii="Open Sans" w:hAnsi="Open Sans"/>
        </w:rPr>
        <w:t>ciju</w:t>
      </w:r>
    </w:p>
    <w:p w:rsidR="00CF14BE" w:rsidRPr="00673612" w:rsidRDefault="00DF18A8">
      <w:pPr>
        <w:rPr>
          <w:rFonts w:ascii="Open Sans" w:hAnsi="Open Sans"/>
        </w:rPr>
      </w:pPr>
      <w:r>
        <w:rPr>
          <w:rFonts w:ascii="Open Sans" w:hAnsi="Open Sans"/>
        </w:rPr>
        <w:t>Provjerite da li učenici mogu nacrtati ovu sliku prateći date naredbe</w:t>
      </w:r>
      <w:r w:rsidR="00CF14BE" w:rsidRPr="00673612">
        <w:rPr>
          <w:rFonts w:ascii="Open Sans" w:hAnsi="Open Sans"/>
        </w:rPr>
        <w:t>.</w:t>
      </w:r>
    </w:p>
    <w:p w:rsidR="00CF14BE" w:rsidRPr="00DB00E1" w:rsidRDefault="00DF18A8" w:rsidP="00CB0BBD">
      <w:pPr>
        <w:pStyle w:val="NumberedNormal"/>
        <w:numPr>
          <w:ilvl w:val="0"/>
          <w:numId w:val="10"/>
        </w:numPr>
        <w:rPr>
          <w:rFonts w:ascii="Open Sans" w:hAnsi="Open Sans"/>
          <w:lang w:val="fr-CA"/>
        </w:rPr>
      </w:pPr>
      <w:r w:rsidRPr="00DB00E1">
        <w:rPr>
          <w:rFonts w:ascii="Open Sans" w:hAnsi="Open Sans"/>
          <w:lang w:val="fr-CA"/>
        </w:rPr>
        <w:t>Nacrtajte tačku u centru vašeg papira.</w:t>
      </w:r>
    </w:p>
    <w:p w:rsidR="00CF14BE" w:rsidRPr="00DB00E1" w:rsidRDefault="00DF18A8" w:rsidP="00CB0BBD">
      <w:pPr>
        <w:pStyle w:val="NumberedNormal"/>
        <w:numPr>
          <w:ilvl w:val="0"/>
          <w:numId w:val="10"/>
        </w:numPr>
        <w:rPr>
          <w:rFonts w:ascii="Open Sans" w:hAnsi="Open Sans"/>
          <w:lang w:val="fr-CA"/>
        </w:rPr>
      </w:pPr>
      <w:r w:rsidRPr="00DB00E1">
        <w:rPr>
          <w:rFonts w:ascii="Open Sans" w:hAnsi="Open Sans"/>
          <w:lang w:val="fr-CA"/>
        </w:rPr>
        <w:t xml:space="preserve">Počevši od gornjeg lijevog ugla papira nacrtati pravu liniju kroz tačku i koja završava u donjem desnom uglu. </w:t>
      </w:r>
    </w:p>
    <w:p w:rsidR="00CF14BE" w:rsidRPr="00DB00E1" w:rsidRDefault="00DF18A8" w:rsidP="00CB0BBD">
      <w:pPr>
        <w:pStyle w:val="NumberedNormal"/>
        <w:numPr>
          <w:ilvl w:val="0"/>
          <w:numId w:val="10"/>
        </w:numPr>
        <w:rPr>
          <w:rFonts w:ascii="Open Sans" w:hAnsi="Open Sans"/>
          <w:lang w:val="fr-CA"/>
        </w:rPr>
      </w:pPr>
      <w:r w:rsidRPr="00DB00E1">
        <w:rPr>
          <w:rFonts w:ascii="Open Sans" w:hAnsi="Open Sans"/>
          <w:lang w:val="fr-CA"/>
        </w:rPr>
        <w:t>Počevši od lijevog donjeg ugla papira nacrtati pravu liniju kroz tačku i koja će završiti u gornjem desnom uglu.</w:t>
      </w:r>
    </w:p>
    <w:p w:rsidR="00CF14BE" w:rsidRPr="00DF18A8" w:rsidRDefault="00DF18A8" w:rsidP="00CB0BBD">
      <w:pPr>
        <w:pStyle w:val="NumberedNormal"/>
        <w:numPr>
          <w:ilvl w:val="0"/>
          <w:numId w:val="10"/>
        </w:numPr>
        <w:rPr>
          <w:rFonts w:ascii="Open Sans" w:hAnsi="Open Sans"/>
          <w:lang w:val="fr-CA"/>
        </w:rPr>
      </w:pPr>
      <w:r w:rsidRPr="00DF18A8">
        <w:rPr>
          <w:rFonts w:ascii="Open Sans" w:hAnsi="Open Sans"/>
          <w:lang w:val="fr-CA"/>
        </w:rPr>
        <w:t>Napišite svoje ime u trouglu u centru na lijevoj strani papira</w:t>
      </w:r>
      <w:r w:rsidR="00CF14BE" w:rsidRPr="00DF18A8">
        <w:rPr>
          <w:rFonts w:ascii="Open Sans" w:hAnsi="Open Sans"/>
          <w:lang w:val="fr-CA"/>
        </w:rPr>
        <w:t>.</w:t>
      </w:r>
    </w:p>
    <w:p w:rsidR="00CF14BE" w:rsidRPr="00DF18A8" w:rsidRDefault="00CF14BE">
      <w:pPr>
        <w:pStyle w:val="BodyTextIndent"/>
        <w:rPr>
          <w:rFonts w:ascii="Open Sans" w:hAnsi="Open Sans"/>
          <w:lang w:val="fr-CA"/>
        </w:rPr>
      </w:pPr>
    </w:p>
    <w:p w:rsidR="00CF14BE" w:rsidRPr="00673612" w:rsidRDefault="00DF18A8">
      <w:pPr>
        <w:pStyle w:val="BodyTextIndent"/>
        <w:rPr>
          <w:rFonts w:ascii="Open Sans" w:hAnsi="Open Sans"/>
        </w:rPr>
      </w:pPr>
      <w:r>
        <w:rPr>
          <w:rFonts w:ascii="Open Sans" w:hAnsi="Open Sans"/>
        </w:rPr>
        <w:t>Rezultat bi trebao izgledati ovako</w:t>
      </w:r>
      <w:r w:rsidR="00CF14BE" w:rsidRPr="00673612">
        <w:rPr>
          <w:rFonts w:ascii="Open Sans" w:hAnsi="Open Sans"/>
        </w:rPr>
        <w:t>:</w:t>
      </w:r>
    </w:p>
    <w:p w:rsidR="00CF14BE" w:rsidRPr="00673612" w:rsidRDefault="008B61D4">
      <w:pPr>
        <w:pStyle w:val="BodyTextIndent"/>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4CFAF906" wp14:editId="6AD4507B">
            <wp:extent cx="1257300" cy="1586230"/>
            <wp:effectExtent l="0" t="0" r="12700" b="0"/>
            <wp:docPr id="106" name="Picture 106" descr="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ah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57300" cy="1586230"/>
                    </a:xfrm>
                    <a:prstGeom prst="rect">
                      <a:avLst/>
                    </a:prstGeom>
                    <a:noFill/>
                    <a:ln>
                      <a:noFill/>
                    </a:ln>
                  </pic:spPr>
                </pic:pic>
              </a:graphicData>
            </a:graphic>
          </wp:inline>
        </w:drawing>
      </w:r>
    </w:p>
    <w:p w:rsidR="00CF14BE" w:rsidRPr="00673612" w:rsidRDefault="00DF18A8">
      <w:pPr>
        <w:pStyle w:val="Heading6"/>
        <w:rPr>
          <w:rFonts w:ascii="Open Sans" w:hAnsi="Open Sans"/>
        </w:rPr>
      </w:pPr>
      <w:r>
        <w:rPr>
          <w:rFonts w:ascii="Open Sans" w:hAnsi="Open Sans"/>
        </w:rPr>
        <w:lastRenderedPageBreak/>
        <w:t>Aktivnosti</w:t>
      </w:r>
    </w:p>
    <w:p w:rsidR="00CF14BE" w:rsidRPr="00673612" w:rsidRDefault="00DF18A8">
      <w:pPr>
        <w:rPr>
          <w:rFonts w:ascii="Open Sans" w:hAnsi="Open Sans"/>
        </w:rPr>
      </w:pPr>
      <w:r>
        <w:rPr>
          <w:rFonts w:ascii="Open Sans" w:hAnsi="Open Sans"/>
        </w:rPr>
        <w:t xml:space="preserve">Izaberite jednog učenika i dajte mu jednu sliku </w:t>
      </w:r>
      <w:r w:rsidR="00CF14BE" w:rsidRPr="00673612">
        <w:rPr>
          <w:rFonts w:ascii="Open Sans" w:hAnsi="Open Sans"/>
        </w:rPr>
        <w:t>(</w:t>
      </w:r>
      <w:r>
        <w:rPr>
          <w:rFonts w:ascii="Open Sans" w:hAnsi="Open Sans"/>
        </w:rPr>
        <w:t>jednu od onih primjera datih na strani</w:t>
      </w:r>
      <w:r w:rsidR="00CF14BE" w:rsidRPr="00673612">
        <w:rPr>
          <w:rFonts w:ascii="Open Sans" w:hAnsi="Open Sans"/>
        </w:rPr>
        <w:t xml:space="preserve"> </w:t>
      </w:r>
      <w:r w:rsidR="00CF14BE" w:rsidRPr="00673612">
        <w:rPr>
          <w:rFonts w:ascii="Open Sans" w:hAnsi="Open Sans"/>
        </w:rPr>
        <w:fldChar w:fldCharType="begin"/>
      </w:r>
      <w:r w:rsidR="00CF14BE" w:rsidRPr="00673612">
        <w:rPr>
          <w:rFonts w:ascii="Open Sans" w:hAnsi="Open Sans"/>
        </w:rPr>
        <w:instrText xml:space="preserve"> PAGEREF Marching_Orders_Pics \h </w:instrText>
      </w:r>
      <w:r w:rsidR="00CF14BE" w:rsidRPr="00673612">
        <w:rPr>
          <w:rFonts w:ascii="Open Sans" w:hAnsi="Open Sans"/>
        </w:rPr>
      </w:r>
      <w:r w:rsidR="00CF14BE" w:rsidRPr="00673612">
        <w:rPr>
          <w:rFonts w:ascii="Open Sans" w:hAnsi="Open Sans"/>
        </w:rPr>
        <w:fldChar w:fldCharType="separate"/>
      </w:r>
      <w:r w:rsidR="00434D44">
        <w:rPr>
          <w:rFonts w:ascii="Open Sans" w:hAnsi="Open Sans"/>
          <w:noProof/>
        </w:rPr>
        <w:t>120</w:t>
      </w:r>
      <w:r w:rsidR="00CF14BE" w:rsidRPr="00673612">
        <w:rPr>
          <w:rFonts w:ascii="Open Sans" w:hAnsi="Open Sans"/>
        </w:rPr>
        <w:fldChar w:fldCharType="end"/>
      </w:r>
      <w:r w:rsidR="00CF14BE" w:rsidRPr="00673612">
        <w:rPr>
          <w:rFonts w:ascii="Open Sans" w:hAnsi="Open Sans"/>
        </w:rPr>
        <w:t xml:space="preserve">). </w:t>
      </w:r>
      <w:r>
        <w:rPr>
          <w:rFonts w:ascii="Open Sans" w:hAnsi="Open Sans"/>
        </w:rPr>
        <w:t>Učenik će opisati sliku cijelom razredu kako bi je svako mogao nacrtati. Učenici mogu postavljati pitanja kako bi dobili jasna uputstva. Cilj je provjeriti kako brzo i tačno zadatak može biti završen.</w:t>
      </w:r>
    </w:p>
    <w:p w:rsidR="00CF14BE" w:rsidRPr="00673612" w:rsidRDefault="00DF18A8">
      <w:pPr>
        <w:rPr>
          <w:rFonts w:ascii="Open Sans" w:hAnsi="Open Sans"/>
        </w:rPr>
      </w:pPr>
      <w:r>
        <w:rPr>
          <w:rFonts w:ascii="Open Sans" w:hAnsi="Open Sans"/>
        </w:rPr>
        <w:t>Ponovite zadatak ali ovaj put učenici niće biti u mogućnosti postavljati pitanja. Najbolje je koristiti jednostavnije slike za ovaj zadatak jer se učenici mogu vrlo brzo i lako izgubiti i zbuniti.</w:t>
      </w:r>
    </w:p>
    <w:p w:rsidR="00CF14BE" w:rsidRPr="00673612" w:rsidRDefault="00DF18A8">
      <w:pPr>
        <w:rPr>
          <w:rFonts w:ascii="Open Sans" w:hAnsi="Open Sans"/>
        </w:rPr>
      </w:pPr>
      <w:r>
        <w:rPr>
          <w:rFonts w:ascii="Open Sans" w:hAnsi="Open Sans"/>
        </w:rPr>
        <w:t xml:space="preserve">Sada probajte zadatak </w:t>
      </w:r>
      <w:r w:rsidR="00846319">
        <w:rPr>
          <w:rFonts w:ascii="Open Sans" w:hAnsi="Open Sans"/>
        </w:rPr>
        <w:t xml:space="preserve">učenikom sakrivenim iza ekrana, bez mogućnosti postavljanja pitanja, na način da je sva moguća komunikacija u obliku naredbi. </w:t>
      </w:r>
    </w:p>
    <w:p w:rsidR="00CF14BE" w:rsidRPr="00673612" w:rsidRDefault="00846319">
      <w:pPr>
        <w:rPr>
          <w:rFonts w:ascii="Open Sans" w:hAnsi="Open Sans"/>
        </w:rPr>
      </w:pPr>
      <w:r>
        <w:rPr>
          <w:rFonts w:ascii="Open Sans" w:hAnsi="Open Sans"/>
        </w:rPr>
        <w:t xml:space="preserve">Ukažite na to da ovaj vid komunikacije najviše liči na komunikaciju koju programmer ima kada piše jedan program za računar. Programeri daju jedan skup naredbi računaru, I ne poznaju tačno šta je rezultat datog skupa naredbi sve dok se te naredbe ne izvrše na računaru. </w:t>
      </w:r>
    </w:p>
    <w:p w:rsidR="00CF14BE" w:rsidRPr="00673612" w:rsidRDefault="00846319">
      <w:pPr>
        <w:rPr>
          <w:rFonts w:ascii="Open Sans" w:hAnsi="Open Sans"/>
        </w:rPr>
      </w:pPr>
      <w:r>
        <w:rPr>
          <w:rFonts w:ascii="Open Sans" w:hAnsi="Open Sans"/>
        </w:rPr>
        <w:t>Zatražite sada od učenika da nacrtaju svoju sliku i da napišu niz naredbi za njeno reproduciranje. Pokušajte raditi u parovima ili sa cijelim razredom.</w:t>
      </w:r>
    </w:p>
    <w:p w:rsidR="00CF14BE" w:rsidRPr="00673612" w:rsidRDefault="00846319">
      <w:pPr>
        <w:pStyle w:val="Heading6"/>
        <w:rPr>
          <w:rFonts w:ascii="Open Sans" w:hAnsi="Open Sans"/>
        </w:rPr>
      </w:pPr>
      <w:r>
        <w:rPr>
          <w:rFonts w:ascii="Open Sans" w:hAnsi="Open Sans"/>
        </w:rPr>
        <w:t>Varijacije</w:t>
      </w:r>
    </w:p>
    <w:p w:rsidR="00CF14BE" w:rsidRPr="00DB00E1" w:rsidRDefault="00846319">
      <w:pPr>
        <w:pStyle w:val="NumberedNormal"/>
        <w:tabs>
          <w:tab w:val="clear" w:pos="1647"/>
          <w:tab w:val="num" w:pos="567"/>
        </w:tabs>
        <w:ind w:left="567"/>
        <w:rPr>
          <w:rFonts w:ascii="Open Sans" w:hAnsi="Open Sans"/>
          <w:lang w:val="fr-CA"/>
        </w:rPr>
      </w:pPr>
      <w:r w:rsidRPr="00DB00E1">
        <w:rPr>
          <w:rFonts w:ascii="Open Sans" w:hAnsi="Open Sans"/>
          <w:lang w:val="fr-CA"/>
        </w:rPr>
        <w:t>Napišite naredbe kako bi konstruisali avion od papira.</w:t>
      </w:r>
    </w:p>
    <w:p w:rsidR="00CF14BE" w:rsidRPr="00DB00E1" w:rsidRDefault="00846319">
      <w:pPr>
        <w:pStyle w:val="NumberedNormal"/>
        <w:tabs>
          <w:tab w:val="clear" w:pos="1647"/>
          <w:tab w:val="num" w:pos="567"/>
        </w:tabs>
        <w:ind w:left="567"/>
        <w:rPr>
          <w:rFonts w:ascii="Open Sans" w:hAnsi="Open Sans"/>
          <w:lang w:val="fr-CA"/>
        </w:rPr>
      </w:pPr>
      <w:r w:rsidRPr="00DB00E1">
        <w:rPr>
          <w:rFonts w:ascii="Open Sans" w:hAnsi="Open Sans"/>
          <w:lang w:val="fr-CA"/>
        </w:rPr>
        <w:t xml:space="preserve">Napišite naredbe kako doći do tajne lokacije u školi koristeći naredbe kao što su </w:t>
      </w:r>
      <w:r w:rsidR="00CF14BE" w:rsidRPr="00DB00E1">
        <w:rPr>
          <w:rFonts w:ascii="Open Sans" w:hAnsi="Open Sans"/>
          <w:lang w:val="fr-CA"/>
        </w:rPr>
        <w:t>“</w:t>
      </w:r>
      <w:r w:rsidRPr="00DB00E1">
        <w:rPr>
          <w:rFonts w:ascii="Open Sans" w:hAnsi="Open Sans"/>
          <w:lang w:val="fr-CA"/>
        </w:rPr>
        <w:t>Idi naprijed x metara</w:t>
      </w:r>
      <w:r w:rsidR="00CF14BE" w:rsidRPr="00DB00E1">
        <w:rPr>
          <w:rFonts w:ascii="Open Sans" w:hAnsi="Open Sans"/>
          <w:lang w:val="fr-CA"/>
        </w:rPr>
        <w:t>”, “</w:t>
      </w:r>
      <w:r w:rsidRPr="00DB00E1">
        <w:rPr>
          <w:rFonts w:ascii="Open Sans" w:hAnsi="Open Sans"/>
          <w:lang w:val="fr-CA"/>
        </w:rPr>
        <w:t>skreni lijevo</w:t>
      </w:r>
      <w:r w:rsidR="00CF14BE" w:rsidRPr="00DB00E1">
        <w:rPr>
          <w:rFonts w:ascii="Open Sans" w:hAnsi="Open Sans"/>
          <w:lang w:val="fr-CA"/>
        </w:rPr>
        <w:t xml:space="preserve">” (90 </w:t>
      </w:r>
      <w:r w:rsidRPr="00DB00E1">
        <w:rPr>
          <w:rFonts w:ascii="Open Sans" w:hAnsi="Open Sans"/>
          <w:lang w:val="fr-CA"/>
        </w:rPr>
        <w:t>stepeni</w:t>
      </w:r>
      <w:r w:rsidR="00CF14BE" w:rsidRPr="00DB00E1">
        <w:rPr>
          <w:rFonts w:ascii="Open Sans" w:hAnsi="Open Sans"/>
          <w:lang w:val="fr-CA"/>
        </w:rPr>
        <w:t xml:space="preserve">), </w:t>
      </w:r>
      <w:r w:rsidRPr="00DB00E1">
        <w:rPr>
          <w:rFonts w:ascii="Open Sans" w:hAnsi="Open Sans"/>
          <w:lang w:val="fr-CA"/>
        </w:rPr>
        <w:t xml:space="preserve">i </w:t>
      </w:r>
      <w:r w:rsidR="00CF14BE" w:rsidRPr="00DB00E1">
        <w:rPr>
          <w:rFonts w:ascii="Open Sans" w:hAnsi="Open Sans"/>
          <w:lang w:val="fr-CA"/>
        </w:rPr>
        <w:t>“</w:t>
      </w:r>
      <w:r w:rsidRPr="00DB00E1">
        <w:rPr>
          <w:rFonts w:ascii="Open Sans" w:hAnsi="Open Sans"/>
          <w:lang w:val="fr-CA"/>
        </w:rPr>
        <w:t>skreni desno</w:t>
      </w:r>
      <w:r w:rsidR="00CF14BE" w:rsidRPr="00DB00E1">
        <w:rPr>
          <w:rFonts w:ascii="Open Sans" w:hAnsi="Open Sans"/>
          <w:lang w:val="fr-CA"/>
        </w:rPr>
        <w:t xml:space="preserve">” (90 </w:t>
      </w:r>
      <w:r w:rsidRPr="00DB00E1">
        <w:rPr>
          <w:rFonts w:ascii="Open Sans" w:hAnsi="Open Sans"/>
          <w:lang w:val="fr-CA"/>
        </w:rPr>
        <w:t>stepeni</w:t>
      </w:r>
      <w:r w:rsidR="00CF14BE" w:rsidRPr="00DB00E1">
        <w:rPr>
          <w:rFonts w:ascii="Open Sans" w:hAnsi="Open Sans"/>
          <w:lang w:val="fr-CA"/>
        </w:rPr>
        <w:t>).</w:t>
      </w:r>
    </w:p>
    <w:p w:rsidR="00CF14BE" w:rsidRPr="00DB00E1" w:rsidRDefault="00846319">
      <w:pPr>
        <w:pStyle w:val="NumberedNormal"/>
        <w:numPr>
          <w:ilvl w:val="0"/>
          <w:numId w:val="0"/>
        </w:numPr>
        <w:ind w:left="567"/>
        <w:rPr>
          <w:rFonts w:ascii="Open Sans" w:hAnsi="Open Sans"/>
          <w:lang w:val="fr-CA"/>
        </w:rPr>
      </w:pPr>
      <w:r w:rsidRPr="00DB00E1">
        <w:rPr>
          <w:rFonts w:ascii="Open Sans" w:hAnsi="Open Sans"/>
          <w:lang w:val="fr-CA"/>
        </w:rPr>
        <w:t>Učenici treba da testiraju i poboljšavaju svoj skup naredbi sve dok ne postignu željeni rezultat.</w:t>
      </w:r>
    </w:p>
    <w:p w:rsidR="00CF14BE" w:rsidRPr="00DB00E1" w:rsidRDefault="00846319" w:rsidP="00846319">
      <w:pPr>
        <w:pStyle w:val="NumberedNormal"/>
        <w:tabs>
          <w:tab w:val="clear" w:pos="1647"/>
          <w:tab w:val="num" w:pos="567"/>
        </w:tabs>
        <w:ind w:left="567"/>
        <w:rPr>
          <w:rFonts w:ascii="Open Sans" w:hAnsi="Open Sans"/>
          <w:lang w:val="fr-CA"/>
        </w:rPr>
      </w:pPr>
      <w:r w:rsidRPr="00DB00E1">
        <w:rPr>
          <w:rFonts w:ascii="Open Sans" w:hAnsi="Open Sans"/>
          <w:lang w:val="fr-CA"/>
        </w:rPr>
        <w:t>Slijepa igra</w:t>
      </w:r>
      <w:r w:rsidR="00CF14BE" w:rsidRPr="00DB00E1">
        <w:rPr>
          <w:rFonts w:ascii="Open Sans" w:hAnsi="Open Sans"/>
          <w:lang w:val="fr-CA"/>
        </w:rPr>
        <w:t xml:space="preserve">. </w:t>
      </w:r>
      <w:r w:rsidRPr="00DB00E1">
        <w:rPr>
          <w:rFonts w:ascii="Open Sans" w:hAnsi="Open Sans"/>
          <w:lang w:val="fr-CA"/>
        </w:rPr>
        <w:t xml:space="preserve">Zavežite crnim povezom jednog učenika i zatražite od ostalih da ga vode po učionici. </w:t>
      </w:r>
    </w:p>
    <w:p w:rsidR="00CF14BE" w:rsidRPr="00DB00E1" w:rsidRDefault="00CF14BE">
      <w:pPr>
        <w:rPr>
          <w:rFonts w:ascii="Open Sans" w:hAnsi="Open Sans"/>
          <w:lang w:val="fr-CA"/>
        </w:rPr>
        <w:sectPr w:rsidR="00CF14BE" w:rsidRPr="00DB00E1">
          <w:pgSz w:w="11906" w:h="16838"/>
          <w:pgMar w:top="1418" w:right="1701" w:bottom="1985" w:left="1701" w:header="709" w:footer="1134" w:gutter="0"/>
          <w:cols w:space="708"/>
          <w:docGrid w:linePitch="360"/>
        </w:sectPr>
      </w:pPr>
    </w:p>
    <w:p w:rsidR="00CF14BE" w:rsidRPr="00846319" w:rsidRDefault="00846319">
      <w:pPr>
        <w:pStyle w:val="HiddenfromContents"/>
        <w:rPr>
          <w:rFonts w:ascii="Open Sans" w:hAnsi="Open Sans"/>
          <w:lang w:val="fr-CA"/>
        </w:rPr>
      </w:pPr>
      <w:r w:rsidRPr="00846319">
        <w:rPr>
          <w:rFonts w:ascii="Open Sans" w:hAnsi="Open Sans"/>
          <w:lang w:val="fr-CA"/>
        </w:rPr>
        <w:lastRenderedPageBreak/>
        <w:t>Zašto je ovo sve važno?</w:t>
      </w:r>
    </w:p>
    <w:p w:rsidR="00CF14BE" w:rsidRPr="00DB00E1" w:rsidRDefault="00EE4AAC">
      <w:pPr>
        <w:rPr>
          <w:rFonts w:ascii="Open Sans" w:hAnsi="Open Sans"/>
          <w:lang w:val="fr-CA"/>
        </w:rPr>
      </w:pPr>
      <w:r w:rsidRPr="00EE4AAC">
        <w:rPr>
          <w:rFonts w:ascii="Open Sans" w:hAnsi="Open Sans"/>
          <w:lang w:val="fr-CA"/>
        </w:rPr>
        <w:t xml:space="preserve">Računari funkcionišu tako što izvršavaju listu naredbi koju nazivomo program. </w:t>
      </w:r>
      <w:r w:rsidRPr="00DB00E1">
        <w:rPr>
          <w:rFonts w:ascii="Open Sans" w:hAnsi="Open Sans"/>
          <w:lang w:val="fr-CA"/>
        </w:rPr>
        <w:t xml:space="preserve">Program je napisan da bi uradio računar uradio jedan zadatak. Programi se pišu u jezicima koji su specijalno dizajnirani, sa ograničenim skupom dostupnih naredbi, da bi saopšteli računarima šta uraditi. Neki programski jezici su pogodnije za određene potrebe od drugih programskih jezika. </w:t>
      </w:r>
    </w:p>
    <w:p w:rsidR="00CF14BE" w:rsidRPr="00DB00E1" w:rsidRDefault="008B61D4">
      <w:pPr>
        <w:rPr>
          <w:rFonts w:ascii="Open Sans" w:hAnsi="Open Sans"/>
          <w:lang w:val="fr-CA"/>
        </w:rPr>
      </w:pPr>
      <w:r>
        <w:rPr>
          <w:rFonts w:ascii="Open Sans" w:hAnsi="Open Sans"/>
          <w:noProof/>
          <w:sz w:val="20"/>
          <w:lang w:val="en-US"/>
        </w:rPr>
        <w:drawing>
          <wp:anchor distT="0" distB="0" distL="0" distR="114300" simplePos="0" relativeHeight="251650048" behindDoc="1" locked="0" layoutInCell="1" allowOverlap="1" wp14:anchorId="533026C8" wp14:editId="0E0AD41E">
            <wp:simplePos x="0" y="0"/>
            <wp:positionH relativeFrom="column">
              <wp:posOffset>4343400</wp:posOffset>
            </wp:positionH>
            <wp:positionV relativeFrom="paragraph">
              <wp:posOffset>470535</wp:posOffset>
            </wp:positionV>
            <wp:extent cx="1352550" cy="1209675"/>
            <wp:effectExtent l="0" t="0" r="0" b="9525"/>
            <wp:wrapTight wrapText="bothSides">
              <wp:wrapPolygon edited="0">
                <wp:start x="0" y="0"/>
                <wp:lineTo x="0" y="21317"/>
                <wp:lineTo x="21093" y="21317"/>
                <wp:lineTo x="21093" y="0"/>
                <wp:lineTo x="0" y="0"/>
              </wp:wrapPolygon>
            </wp:wrapTight>
            <wp:docPr id="497" name="Picture 54"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52550" cy="1209675"/>
                    </a:xfrm>
                    <a:prstGeom prst="rect">
                      <a:avLst/>
                    </a:prstGeom>
                    <a:noFill/>
                  </pic:spPr>
                </pic:pic>
              </a:graphicData>
            </a:graphic>
            <wp14:sizeRelH relativeFrom="page">
              <wp14:pctWidth>0</wp14:pctWidth>
            </wp14:sizeRelH>
            <wp14:sizeRelV relativeFrom="page">
              <wp14:pctHeight>0</wp14:pctHeight>
            </wp14:sizeRelV>
          </wp:anchor>
        </w:drawing>
      </w:r>
      <w:r w:rsidR="00EE4AAC" w:rsidRPr="00DB00E1">
        <w:rPr>
          <w:rFonts w:ascii="Open Sans" w:hAnsi="Open Sans"/>
          <w:lang w:val="fr-CA"/>
        </w:rPr>
        <w:t xml:space="preserve">Bez obzira na to kojij programski jezik koriste programeri moraju naučiti specificirati tačno ono što žele da računar uradi. Za razliku od ljudi računari će izvršavati naredbe doslovno čak i kad su te naredbe potpuno besmislene. </w:t>
      </w:r>
    </w:p>
    <w:p w:rsidR="00CF14BE" w:rsidRPr="00EE4AAC" w:rsidRDefault="00EE4AAC">
      <w:pPr>
        <w:rPr>
          <w:rFonts w:ascii="Open Sans" w:hAnsi="Open Sans"/>
          <w:lang w:val="fr-CA"/>
        </w:rPr>
      </w:pPr>
      <w:r w:rsidRPr="00EE4AAC">
        <w:rPr>
          <w:rFonts w:ascii="Open Sans" w:hAnsi="Open Sans"/>
          <w:lang w:val="fr-CA"/>
        </w:rPr>
        <w:t xml:space="preserve">Jako je važno da su programi dobro napisani. </w:t>
      </w:r>
      <w:r>
        <w:rPr>
          <w:rFonts w:ascii="Open Sans" w:hAnsi="Open Sans"/>
          <w:lang w:val="fr-CA"/>
        </w:rPr>
        <w:t xml:space="preserve">Jedna mala greška može prouzročiti mnogo problema. </w:t>
      </w:r>
      <w:r w:rsidRPr="00EE4AAC">
        <w:rPr>
          <w:rFonts w:ascii="Open Sans" w:hAnsi="Open Sans"/>
          <w:lang w:val="fr-CA"/>
        </w:rPr>
        <w:t>Zamislite koja su posljedice jedne male greške u programu koji služi za lansiranje svemirskog bro</w:t>
      </w:r>
      <w:r>
        <w:rPr>
          <w:rFonts w:ascii="Open Sans" w:hAnsi="Open Sans"/>
          <w:lang w:val="fr-CA"/>
        </w:rPr>
        <w:t>da, ili za upravljanje nuklearnom elektranom, ili za upravljanjem željezničkim saobraćajem</w:t>
      </w:r>
      <w:r w:rsidR="00CF14BE" w:rsidRPr="00EE4AAC">
        <w:rPr>
          <w:rFonts w:ascii="Open Sans" w:hAnsi="Open Sans"/>
          <w:lang w:val="fr-CA"/>
        </w:rPr>
        <w:t xml:space="preserve">! </w:t>
      </w:r>
      <w:r w:rsidRPr="00EE4AAC">
        <w:rPr>
          <w:rFonts w:ascii="Open Sans" w:hAnsi="Open Sans"/>
          <w:lang w:val="fr-CA"/>
        </w:rPr>
        <w:t xml:space="preserve">Greške u programima se uobičajeno nazivaju </w:t>
      </w:r>
      <w:r w:rsidR="00CF14BE" w:rsidRPr="00EE4AAC">
        <w:rPr>
          <w:rFonts w:ascii="Open Sans" w:hAnsi="Open Sans"/>
          <w:lang w:val="fr-CA"/>
        </w:rPr>
        <w:t>“bugs”</w:t>
      </w:r>
      <w:r w:rsidRPr="00EE4AAC">
        <w:rPr>
          <w:rFonts w:ascii="Open Sans" w:hAnsi="Open Sans"/>
          <w:lang w:val="fr-CA"/>
        </w:rPr>
        <w:t xml:space="preserve"> (na engleskom buba)</w:t>
      </w:r>
      <w:r w:rsidR="00CF14BE" w:rsidRPr="00EE4AAC">
        <w:rPr>
          <w:rFonts w:ascii="Open Sans" w:hAnsi="Open Sans"/>
          <w:lang w:val="fr-CA"/>
        </w:rPr>
        <w:t xml:space="preserve"> </w:t>
      </w:r>
      <w:r w:rsidRPr="00EE4AAC">
        <w:rPr>
          <w:rFonts w:ascii="Open Sans" w:hAnsi="Open Sans"/>
          <w:lang w:val="fr-CA"/>
        </w:rPr>
        <w:t xml:space="preserve">u čast </w:t>
      </w:r>
      <w:r w:rsidR="00CF14BE" w:rsidRPr="00EE4AAC">
        <w:rPr>
          <w:rFonts w:ascii="Open Sans" w:hAnsi="Open Sans"/>
          <w:lang w:val="fr-CA"/>
        </w:rPr>
        <w:t>(</w:t>
      </w:r>
      <w:r w:rsidRPr="00EE4AAC">
        <w:rPr>
          <w:rFonts w:ascii="Open Sans" w:hAnsi="Open Sans"/>
          <w:lang w:val="fr-CA"/>
        </w:rPr>
        <w:t>tako se barem kaže</w:t>
      </w:r>
      <w:r w:rsidR="00CF14BE" w:rsidRPr="00EE4AAC">
        <w:rPr>
          <w:rFonts w:ascii="Open Sans" w:hAnsi="Open Sans"/>
          <w:lang w:val="fr-CA"/>
        </w:rPr>
        <w:t xml:space="preserve">) </w:t>
      </w:r>
      <w:r w:rsidRPr="00EE4AAC">
        <w:rPr>
          <w:rFonts w:ascii="Open Sans" w:hAnsi="Open Sans"/>
          <w:lang w:val="fr-CA"/>
        </w:rPr>
        <w:t xml:space="preserve">jednog moljca koji je jednom bio uklonjen </w:t>
      </w:r>
      <w:r w:rsidR="00CF14BE" w:rsidRPr="00EE4AAC">
        <w:rPr>
          <w:rFonts w:ascii="Open Sans" w:hAnsi="Open Sans"/>
          <w:lang w:val="fr-CA"/>
        </w:rPr>
        <w:t xml:space="preserve">(“debugged”) </w:t>
      </w:r>
      <w:r w:rsidRPr="00EE4AAC">
        <w:rPr>
          <w:rFonts w:ascii="Open Sans" w:hAnsi="Open Sans"/>
          <w:lang w:val="fr-CA"/>
        </w:rPr>
        <w:t xml:space="preserve">iz jednog električne sklopke ranih 1940 godina iz jedne elektronske mašine za računanje. </w:t>
      </w:r>
    </w:p>
    <w:p w:rsidR="00364066" w:rsidRDefault="00EE4AAC" w:rsidP="00E424D4">
      <w:pPr>
        <w:rPr>
          <w:rFonts w:ascii="Open Sans" w:hAnsi="Open Sans"/>
        </w:rPr>
      </w:pPr>
      <w:r w:rsidRPr="00EE4AAC">
        <w:rPr>
          <w:rFonts w:ascii="Open Sans" w:hAnsi="Open Sans"/>
          <w:lang w:val="fr-CA"/>
        </w:rPr>
        <w:t xml:space="preserve">Što je program kompleksniji mogućnost postojanja grešaka je veća. Ovo je postalo veliki problem kada su SAD radile na </w:t>
      </w:r>
      <w:r w:rsidR="005409C3">
        <w:rPr>
          <w:rFonts w:ascii="Open Sans" w:hAnsi="Open Sans"/>
          <w:lang w:val="fr-CA"/>
        </w:rPr>
        <w:t xml:space="preserve">programu </w:t>
      </w:r>
      <w:r w:rsidRPr="00EE4AAC">
        <w:rPr>
          <w:rFonts w:ascii="Open Sans" w:hAnsi="Open Sans"/>
          <w:lang w:val="fr-CA"/>
        </w:rPr>
        <w:t>razvoj</w:t>
      </w:r>
      <w:r w:rsidR="005409C3">
        <w:rPr>
          <w:rFonts w:ascii="Open Sans" w:hAnsi="Open Sans"/>
          <w:lang w:val="fr-CA"/>
        </w:rPr>
        <w:t>a</w:t>
      </w:r>
      <w:r w:rsidRPr="00EE4AAC">
        <w:rPr>
          <w:rFonts w:ascii="Open Sans" w:hAnsi="Open Sans"/>
          <w:lang w:val="fr-CA"/>
        </w:rPr>
        <w:t xml:space="preserve"> Strateške Inicijative za Odbranu (eng. </w:t>
      </w:r>
      <w:r w:rsidR="00CF14BE" w:rsidRPr="00E424D4">
        <w:rPr>
          <w:rFonts w:ascii="Open Sans" w:hAnsi="Open Sans"/>
        </w:rPr>
        <w:t>Strategic Defence Initiative</w:t>
      </w:r>
      <w:r>
        <w:rPr>
          <w:rFonts w:ascii="Open Sans" w:hAnsi="Open Sans"/>
        </w:rPr>
        <w:t>) poznatije pod imenom Rat zvijezda</w:t>
      </w:r>
      <w:r w:rsidR="00CF14BE" w:rsidRPr="00E424D4">
        <w:rPr>
          <w:rFonts w:ascii="Open Sans" w:hAnsi="Open Sans"/>
        </w:rPr>
        <w:t xml:space="preserve"> (</w:t>
      </w:r>
      <w:r>
        <w:rPr>
          <w:rFonts w:ascii="Open Sans" w:hAnsi="Open Sans"/>
        </w:rPr>
        <w:t xml:space="preserve">eng. </w:t>
      </w:r>
      <w:r w:rsidR="00CF14BE" w:rsidRPr="00E424D4">
        <w:rPr>
          <w:rFonts w:ascii="Open Sans" w:hAnsi="Open Sans"/>
        </w:rPr>
        <w:t>“Star Wars”)</w:t>
      </w:r>
      <w:r w:rsidR="005409C3">
        <w:rPr>
          <w:rFonts w:ascii="Open Sans" w:hAnsi="Open Sans"/>
        </w:rPr>
        <w:t>. Sistem je bio računarski kontrolisan i upravljan i trebao je biti neprobojan odbrambeni štit protiv bilo kakvog nuklearnog napada.</w:t>
      </w:r>
      <w:r w:rsidR="00CF14BE" w:rsidRPr="00E424D4">
        <w:rPr>
          <w:rFonts w:ascii="Open Sans" w:hAnsi="Open Sans"/>
        </w:rPr>
        <w:t xml:space="preserve"> </w:t>
      </w:r>
      <w:r w:rsidR="005409C3">
        <w:rPr>
          <w:rFonts w:ascii="Open Sans" w:hAnsi="Open Sans"/>
        </w:rPr>
        <w:t>Neki računarski naučnici su tvrdili da to nikada ne može dobro funkcionisati zbog kompleksnosti i unutrašnje, urođenje nesigurnosti i nesavršenosti potrebnog software-a. Software mora biti testiran vrlo pažljivo kako bi se pronašlo  što je moguće više bug-ova, a nije moguće testirati jedann takav system jer bi se morale ispaljivati rakete na Sjedinjene Američke Države kako bi bili sigurni da sve radi kako treba</w:t>
      </w:r>
      <w:r w:rsidR="00CF14BE" w:rsidRPr="00E424D4">
        <w:rPr>
          <w:rFonts w:ascii="Open Sans" w:hAnsi="Open Sans"/>
        </w:rPr>
        <w:t>!</w:t>
      </w:r>
    </w:p>
    <w:p w:rsidR="00E424D4" w:rsidRPr="00E424D4" w:rsidRDefault="00364066" w:rsidP="00E424D4">
      <w:pPr>
        <w:rPr>
          <w:rFonts w:ascii="Open Sans" w:hAnsi="Open Sans"/>
        </w:rPr>
      </w:pPr>
      <w:r>
        <w:rPr>
          <w:rFonts w:ascii="Open Sans" w:hAnsi="Open Sans"/>
        </w:rPr>
        <w:br w:type="column"/>
      </w:r>
    </w:p>
    <w:p w:rsidR="00673612" w:rsidRPr="00E424D4" w:rsidRDefault="008B61D4" w:rsidP="00E424D4">
      <w:r w:rsidRPr="00E424D4">
        <w:rPr>
          <w:noProof/>
          <w:lang w:val="en-US"/>
        </w:rPr>
        <mc:AlternateContent>
          <mc:Choice Requires="wps">
            <w:drawing>
              <wp:inline distT="0" distB="0" distL="0" distR="0" wp14:anchorId="794CAB0F" wp14:editId="45D31A4B">
                <wp:extent cx="5400675" cy="1285875"/>
                <wp:effectExtent l="0" t="0" r="0" b="0"/>
                <wp:docPr id="26"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128587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2B3A6F8A" id="AutoShape 486" o:spid="_x0000_s1026" style="width:425.2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" filled="f" stroked="f">
                <o:lock v:ext="edit" aspectratio="t"/>
                <w10:anchorlock/>
              </v:rect>
            </w:pict>
          </mc:Fallback>
        </mc:AlternateContent>
      </w:r>
    </w:p>
    <w:p w:rsidR="00345F79" w:rsidRDefault="00345F79" w:rsidP="00345F79"/>
    <w:p w:rsidR="00345F79" w:rsidRPr="00345F79" w:rsidRDefault="00345F79" w:rsidP="00345F79">
      <w:pPr>
        <w:sectPr w:rsidR="00345F79" w:rsidRPr="00345F79" w:rsidSect="00894B96">
          <w:footerReference w:type="default" r:id="rId147"/>
          <w:pgSz w:w="11906" w:h="16838"/>
          <w:pgMar w:top="1418" w:right="1701" w:bottom="1985" w:left="1701" w:header="709" w:footer="1134" w:gutter="0"/>
          <w:cols w:space="708"/>
          <w:docGrid w:linePitch="360"/>
        </w:sectPr>
      </w:pPr>
    </w:p>
    <w:p w:rsidR="00673612" w:rsidRPr="00673612" w:rsidRDefault="00345F79" w:rsidP="00894B96">
      <w:pPr>
        <w:pStyle w:val="Title"/>
        <w:rPr>
          <w:rFonts w:ascii="Open Sans" w:hAnsi="Open Sans"/>
        </w:rPr>
      </w:pPr>
      <w:r>
        <w:rPr>
          <w:rFonts w:ascii="Open Sans" w:hAnsi="Open Sans"/>
        </w:rPr>
        <w:lastRenderedPageBreak/>
        <w:t>Part IV</w:t>
      </w:r>
    </w:p>
    <w:p w:rsidR="00673612" w:rsidRPr="00673612" w:rsidRDefault="005409C3" w:rsidP="00696870">
      <w:pPr>
        <w:pStyle w:val="Heading1"/>
        <w:numPr>
          <w:ilvl w:val="0"/>
          <w:numId w:val="0"/>
        </w:numPr>
        <w:ind w:left="567"/>
        <w:rPr>
          <w:rFonts w:ascii="Open Sans" w:hAnsi="Open Sans"/>
          <w:i/>
        </w:rPr>
      </w:pPr>
      <w:bookmarkStart w:id="64" w:name="_Toc280342987"/>
      <w:r>
        <w:rPr>
          <w:rFonts w:ascii="Open Sans" w:hAnsi="Open Sans"/>
        </w:rPr>
        <w:t>Zaista teški problemi</w:t>
      </w:r>
      <w:r w:rsidR="00673612" w:rsidRPr="00673612">
        <w:rPr>
          <w:rFonts w:ascii="Open Sans" w:hAnsi="Open Sans"/>
        </w:rPr>
        <w:t>—</w:t>
      </w:r>
      <w:bookmarkEnd w:id="64"/>
      <w:r>
        <w:rPr>
          <w:rFonts w:ascii="Open Sans" w:hAnsi="Open Sans"/>
          <w:i/>
        </w:rPr>
        <w:t>Nerješivost</w:t>
      </w:r>
    </w:p>
    <w:p w:rsidR="00673612" w:rsidRPr="00673612" w:rsidRDefault="00673612" w:rsidP="00894B96">
      <w:pPr>
        <w:rPr>
          <w:rFonts w:ascii="Open Sans" w:hAnsi="Open Sans"/>
          <w:lang w:eastAsia="en-NZ"/>
        </w:rPr>
        <w:sectPr w:rsidR="00673612" w:rsidRPr="00673612" w:rsidSect="00345F79">
          <w:pgSz w:w="11906" w:h="16838" w:code="9"/>
          <w:pgMar w:top="1418" w:right="1701" w:bottom="1985" w:left="1701" w:header="709" w:footer="1134" w:gutter="0"/>
          <w:cols w:space="708"/>
          <w:vAlign w:val="center"/>
          <w:titlePg/>
          <w:docGrid w:linePitch="360"/>
        </w:sectPr>
      </w:pPr>
    </w:p>
    <w:p w:rsidR="00673612" w:rsidRPr="00673612" w:rsidRDefault="005409C3">
      <w:pPr>
        <w:pStyle w:val="HiddenfromContents"/>
        <w:rPr>
          <w:rFonts w:ascii="Open Sans" w:hAnsi="Open Sans"/>
        </w:rPr>
      </w:pPr>
      <w:r>
        <w:rPr>
          <w:rFonts w:ascii="Open Sans" w:hAnsi="Open Sans"/>
        </w:rPr>
        <w:lastRenderedPageBreak/>
        <w:t>Nerješivost</w:t>
      </w:r>
    </w:p>
    <w:p w:rsidR="00673612" w:rsidRPr="00673612" w:rsidRDefault="00A725AE" w:rsidP="00A725AE">
      <w:pPr>
        <w:rPr>
          <w:rFonts w:ascii="Open Sans" w:hAnsi="Open Sans"/>
        </w:rPr>
      </w:pPr>
      <w:r>
        <w:rPr>
          <w:rFonts w:ascii="Open Sans" w:hAnsi="Open Sans"/>
        </w:rPr>
        <w:t>Da li postoje problem koji su teški čak i za same računare</w:t>
      </w:r>
      <w:r w:rsidR="00673612" w:rsidRPr="00673612">
        <w:rPr>
          <w:rFonts w:ascii="Open Sans" w:hAnsi="Open Sans"/>
        </w:rPr>
        <w:t>?</w:t>
      </w:r>
      <w:r>
        <w:rPr>
          <w:rFonts w:ascii="Open Sans" w:hAnsi="Open Sans"/>
        </w:rPr>
        <w:t xml:space="preserve"> Odgovor je da. Vidjećemo u Aktivnosti 20 da vođenje jednostavnog razgovora</w:t>
      </w:r>
      <w:r w:rsidR="00673612" w:rsidRPr="00673612">
        <w:rPr>
          <w:rFonts w:ascii="Open Sans" w:hAnsi="Open Sans"/>
        </w:rPr>
        <w:t>—</w:t>
      </w:r>
      <w:r>
        <w:rPr>
          <w:rFonts w:ascii="Open Sans" w:hAnsi="Open Sans"/>
        </w:rPr>
        <w:t xml:space="preserve">neobavezan razgovor (eng. </w:t>
      </w:r>
      <w:r w:rsidRPr="00673612">
        <w:rPr>
          <w:rFonts w:ascii="Open Sans" w:hAnsi="Open Sans"/>
        </w:rPr>
        <w:t>C</w:t>
      </w:r>
      <w:r w:rsidR="00673612" w:rsidRPr="00673612">
        <w:rPr>
          <w:rFonts w:ascii="Open Sans" w:hAnsi="Open Sans"/>
        </w:rPr>
        <w:t>hatting</w:t>
      </w:r>
      <w:r>
        <w:rPr>
          <w:rFonts w:ascii="Open Sans" w:hAnsi="Open Sans"/>
        </w:rPr>
        <w:t>)</w:t>
      </w:r>
      <w:r w:rsidR="00673612" w:rsidRPr="00673612">
        <w:rPr>
          <w:rFonts w:ascii="Open Sans" w:hAnsi="Open Sans"/>
        </w:rPr>
        <w:t>—</w:t>
      </w:r>
      <w:r>
        <w:rPr>
          <w:rFonts w:ascii="Open Sans" w:hAnsi="Open Sans"/>
        </w:rPr>
        <w:t>je nešto što računari ne mogu raditi, i ne zato što ne mogu razgovarati nego jer ne mogu razumjeti ili razmišljati o razumnim stvarima koje treba reći. Ipak to nije osnovni tip teškog problema koje računari ne znaju raditi i o kojima pričamo ovdje. Mi sami ne znamo opisati na koji način vodimo razgovor pa dakle nismo  u stanju ni reći računarima kako da to urade. S druge strane, u ovom dijelu ćemo govoriti o problemima za koje je lagano reći računarima šta da rade</w:t>
      </w:r>
      <w:r w:rsidR="00673612" w:rsidRPr="00673612">
        <w:rPr>
          <w:rFonts w:ascii="Open Sans" w:hAnsi="Open Sans"/>
        </w:rPr>
        <w:t>—</w:t>
      </w:r>
      <w:r>
        <w:rPr>
          <w:rFonts w:ascii="Open Sans" w:hAnsi="Open Sans"/>
        </w:rPr>
        <w:t>pišući za to prigodan program</w:t>
      </w:r>
      <w:r w:rsidR="00673612" w:rsidRPr="00673612">
        <w:rPr>
          <w:rFonts w:ascii="Open Sans" w:hAnsi="Open Sans"/>
        </w:rPr>
        <w:t>—</w:t>
      </w:r>
      <w:r>
        <w:rPr>
          <w:rFonts w:ascii="Open Sans" w:hAnsi="Open Sans"/>
        </w:rPr>
        <w:t>ali računari ne mogu uraditi ono što želimo jer bi taj rad uzimao zaista puno vremena: možda i milione vjekova</w:t>
      </w:r>
      <w:r w:rsidR="00673612" w:rsidRPr="00673612">
        <w:rPr>
          <w:rFonts w:ascii="Open Sans" w:hAnsi="Open Sans"/>
        </w:rPr>
        <w:t xml:space="preserve">. </w:t>
      </w:r>
      <w:r w:rsidR="004C2DD8">
        <w:rPr>
          <w:rFonts w:ascii="Open Sans" w:hAnsi="Open Sans"/>
        </w:rPr>
        <w:t>Neće pomoći ni ako bi kupili brže računare: kada bi računar bio 100 puta brži još uvijek bi bili potrebne milioni godina, a čak i kad bi mogli kupiti računar milion puta brži potrebno bi bilo stotine godina da dobijemo rezultat. To je ono što nazivamo teškim problemom</w:t>
      </w:r>
      <w:r w:rsidR="00673612" w:rsidRPr="00673612">
        <w:rPr>
          <w:rFonts w:ascii="Open Sans" w:hAnsi="Open Sans"/>
        </w:rPr>
        <w:t>—</w:t>
      </w:r>
      <w:r w:rsidR="004C2DD8">
        <w:rPr>
          <w:rFonts w:ascii="Open Sans" w:hAnsi="Open Sans"/>
        </w:rPr>
        <w:t>problem za čije rješavanje nam treba mnogo više nego je prosječan ljudski vijek čaki i kada bi imali najbrži mogući računar</w:t>
      </w:r>
      <w:r w:rsidR="00673612" w:rsidRPr="00673612">
        <w:rPr>
          <w:rFonts w:ascii="Open Sans" w:hAnsi="Open Sans"/>
        </w:rPr>
        <w:t>!</w:t>
      </w:r>
    </w:p>
    <w:p w:rsidR="00673612" w:rsidRPr="00673612" w:rsidRDefault="004C2DD8">
      <w:pPr>
        <w:rPr>
          <w:rFonts w:ascii="Open Sans" w:hAnsi="Open Sans"/>
        </w:rPr>
      </w:pPr>
      <w:r>
        <w:rPr>
          <w:rFonts w:ascii="Open Sans" w:hAnsi="Open Sans"/>
        </w:rPr>
        <w:t>Aktivnosti u Dijelu</w:t>
      </w:r>
      <w:r w:rsidR="00673612" w:rsidRPr="00673612">
        <w:rPr>
          <w:rFonts w:ascii="Open Sans" w:hAnsi="Open Sans"/>
        </w:rPr>
        <w:t xml:space="preserve"> II </w:t>
      </w:r>
      <w:r>
        <w:rPr>
          <w:rFonts w:ascii="Open Sans" w:hAnsi="Open Sans"/>
        </w:rPr>
        <w:t>o algoritmima sun am pokazale kako je moguće naći bolje i efikasnije načine da računar završi neki zadatak. U ovom dijelu ćemo razmatrati problem za koje nijedno efikasno rješenje nije poznato, probleme za čije rješavanje bi nam trebali milioni godina računanja. Takođe ćemo vidjeti šta je to jedna od najvećih tajni u računarskim naukama danas:</w:t>
      </w:r>
      <w:r w:rsidR="00673612" w:rsidRPr="00673612">
        <w:rPr>
          <w:rFonts w:ascii="Open Sans" w:hAnsi="Open Sans"/>
        </w:rPr>
        <w:t xml:space="preserve"> </w:t>
      </w:r>
      <w:r>
        <w:rPr>
          <w:rFonts w:ascii="Open Sans" w:hAnsi="Open Sans"/>
        </w:rPr>
        <w:t xml:space="preserve">to je da </w:t>
      </w:r>
      <w:r w:rsidR="00673612" w:rsidRPr="00673612">
        <w:rPr>
          <w:rFonts w:ascii="Open Sans" w:hAnsi="Open Sans"/>
          <w:i/>
        </w:rPr>
        <w:t>n</w:t>
      </w:r>
      <w:r>
        <w:rPr>
          <w:rFonts w:ascii="Open Sans" w:hAnsi="Open Sans"/>
          <w:i/>
        </w:rPr>
        <w:t>iko</w:t>
      </w:r>
      <w:r w:rsidR="00673612" w:rsidRPr="00673612">
        <w:rPr>
          <w:rFonts w:ascii="Open Sans" w:hAnsi="Open Sans"/>
          <w:i/>
        </w:rPr>
        <w:t xml:space="preserve"> </w:t>
      </w:r>
      <w:r>
        <w:rPr>
          <w:rFonts w:ascii="Open Sans" w:hAnsi="Open Sans"/>
          <w:i/>
        </w:rPr>
        <w:t>ne zna</w:t>
      </w:r>
      <w:r w:rsidR="00673612" w:rsidRPr="00673612">
        <w:rPr>
          <w:rFonts w:ascii="Open Sans" w:hAnsi="Open Sans"/>
        </w:rPr>
        <w:t xml:space="preserve"> </w:t>
      </w:r>
      <w:r>
        <w:rPr>
          <w:rFonts w:ascii="Open Sans" w:hAnsi="Open Sans"/>
        </w:rPr>
        <w:t>da li postoji efikasniji način za rješavanje ovih problema</w:t>
      </w:r>
      <w:r w:rsidR="00673612" w:rsidRPr="00673612">
        <w:rPr>
          <w:rFonts w:ascii="Open Sans" w:hAnsi="Open Sans"/>
        </w:rPr>
        <w:t xml:space="preserve">! </w:t>
      </w:r>
      <w:r>
        <w:rPr>
          <w:rFonts w:ascii="Open Sans" w:hAnsi="Open Sans"/>
        </w:rPr>
        <w:t>Moguće je da jednostavno do sada još niko nije došao sa nekim dobrim načinom njihovog rješavanja</w:t>
      </w:r>
      <w:r w:rsidR="00673612" w:rsidRPr="00673612">
        <w:rPr>
          <w:rFonts w:ascii="Open Sans" w:hAnsi="Open Sans"/>
        </w:rPr>
        <w:t xml:space="preserve">, </w:t>
      </w:r>
      <w:r>
        <w:rPr>
          <w:rFonts w:ascii="Open Sans" w:hAnsi="Open Sans"/>
        </w:rPr>
        <w:t>a moguće je takođe da ne postoji neki dobar način.</w:t>
      </w:r>
      <w:r w:rsidR="00673612" w:rsidRPr="00673612">
        <w:rPr>
          <w:rFonts w:ascii="Open Sans" w:hAnsi="Open Sans"/>
        </w:rPr>
        <w:t xml:space="preserve"> </w:t>
      </w:r>
      <w:r>
        <w:rPr>
          <w:rFonts w:ascii="Open Sans" w:hAnsi="Open Sans"/>
        </w:rPr>
        <w:t>Mi sada jednostavno ne znamo šta je tačno. I to nije sve. Postoje hiljade problema, koji iako svi izgledaju potpuno različiti, koji su ekvivalentni u smislu da ako postoji efikasan metod za rješavanje jednog takvog problema</w:t>
      </w:r>
      <w:r w:rsidR="008812C1">
        <w:rPr>
          <w:rFonts w:ascii="Open Sans" w:hAnsi="Open Sans"/>
        </w:rPr>
        <w:t xml:space="preserve"> onda se taj metod može pretvoriti u efikasan metod za rješavanje svih ovih problema. U ovim aktivnostima ćete nešto naučiti o takvim problemima. </w:t>
      </w:r>
    </w:p>
    <w:p w:rsidR="00673612" w:rsidRPr="00673612" w:rsidRDefault="008812C1">
      <w:pPr>
        <w:pStyle w:val="Heading6"/>
        <w:spacing w:before="0" w:after="240"/>
        <w:rPr>
          <w:rFonts w:ascii="Open Sans" w:hAnsi="Open Sans"/>
        </w:rPr>
      </w:pPr>
      <w:r>
        <w:rPr>
          <w:rFonts w:ascii="Open Sans" w:hAnsi="Open Sans"/>
        </w:rPr>
        <w:t>Za nastavnike</w:t>
      </w:r>
    </w:p>
    <w:p w:rsidR="00673612" w:rsidRPr="00DB00E1" w:rsidRDefault="008812C1" w:rsidP="008812C1">
      <w:pPr>
        <w:rPr>
          <w:rFonts w:ascii="Open Sans" w:hAnsi="Open Sans"/>
        </w:rPr>
      </w:pPr>
      <w:r w:rsidRPr="008812C1">
        <w:rPr>
          <w:rFonts w:ascii="Open Sans" w:hAnsi="Open Sans"/>
        </w:rPr>
        <w:t xml:space="preserve">Predviđene su ukupno tri aktivnosti u ovom dijelu. </w:t>
      </w:r>
      <w:r w:rsidRPr="00DB00E1">
        <w:rPr>
          <w:rFonts w:ascii="Open Sans" w:hAnsi="Open Sans"/>
        </w:rPr>
        <w:t xml:space="preserve">Prva se bavi bojenjem karata i određivanjem koliki broj boja je potreban tako da su boje susjednih zemalja različite. Druga aktivnost podrazumjeva mogućnost korištenja jednostavne mape grada sa ulicama i postavljanje prodavača sladoleda na uglovima tako da niko nema potrebu da ide predaleko kako bi kupio sebi sladoled. Treća aktisnost se izvodi napolju i koristi konopce i štipaljke istražujući kako kreirati malu mrežu koja spaja dati skup tačaka. </w:t>
      </w:r>
    </w:p>
    <w:p w:rsidR="008429C9" w:rsidRDefault="008812C1" w:rsidP="008429C9">
      <w:pPr>
        <w:rPr>
          <w:rFonts w:ascii="Open Sans" w:hAnsi="Open Sans"/>
        </w:rPr>
      </w:pPr>
      <w:r w:rsidRPr="00DB00E1">
        <w:rPr>
          <w:rFonts w:ascii="Open Sans" w:hAnsi="Open Sans"/>
        </w:rPr>
        <w:t xml:space="preserve">Ove aktivnosti na praktičan </w:t>
      </w:r>
      <w:r w:rsidR="00607160">
        <w:rPr>
          <w:rFonts w:ascii="Open Sans" w:hAnsi="Open Sans"/>
        </w:rPr>
        <w:t>i</w:t>
      </w:r>
      <w:r w:rsidRPr="00DB00E1">
        <w:rPr>
          <w:rFonts w:ascii="Open Sans" w:hAnsi="Open Sans"/>
        </w:rPr>
        <w:t xml:space="preserve"> slikovit način predstavljaju osnovnu ideju kompleksnosti</w:t>
      </w:r>
      <w:r w:rsidR="00673612" w:rsidRPr="00DB00E1">
        <w:rPr>
          <w:rFonts w:ascii="Open Sans" w:hAnsi="Open Sans"/>
        </w:rPr>
        <w:t>—</w:t>
      </w:r>
      <w:r w:rsidRPr="00DB00E1">
        <w:rPr>
          <w:rFonts w:ascii="Open Sans" w:hAnsi="Open Sans"/>
        </w:rPr>
        <w:t xml:space="preserve">kako </w:t>
      </w:r>
      <w:r w:rsidR="008429C9" w:rsidRPr="00DB00E1">
        <w:rPr>
          <w:rFonts w:ascii="Open Sans" w:hAnsi="Open Sans"/>
        </w:rPr>
        <w:t xml:space="preserve">problem koji su izuzetno jednostavni za opisati i zadati mogu biti jako, za ne povjerovati, teški za rješavanje. </w:t>
      </w:r>
      <w:r w:rsidR="008429C9" w:rsidRPr="008429C9">
        <w:rPr>
          <w:rFonts w:ascii="Open Sans" w:hAnsi="Open Sans"/>
          <w:lang w:val="en-US"/>
        </w:rPr>
        <w:t>I ovi problemi nisu uopšte teški za razumjevanje</w:t>
      </w:r>
      <w:r w:rsidR="008429C9">
        <w:rPr>
          <w:rFonts w:ascii="Open Sans" w:hAnsi="Open Sans"/>
          <w:lang w:val="en-US"/>
        </w:rPr>
        <w:t xml:space="preserve">. To su vrlo često praktična pitanja koja vrlo često dolaze sama u svakodnevnom životu kao što je izrada karata, izrada školskog rasporeda ili izgradnja mreže puteva. Kompjutaciona teoretska osnova cijele teorije se zasniva na pojmu koji nazivamo </w:t>
      </w:r>
      <w:r w:rsidR="00673612" w:rsidRPr="00673612">
        <w:rPr>
          <w:rFonts w:ascii="Open Sans" w:hAnsi="Open Sans"/>
        </w:rPr>
        <w:t>“NP-</w:t>
      </w:r>
      <w:r w:rsidR="008429C9">
        <w:rPr>
          <w:rFonts w:ascii="Open Sans" w:hAnsi="Open Sans"/>
        </w:rPr>
        <w:t>kompletnost</w:t>
      </w:r>
      <w:r w:rsidR="00673612" w:rsidRPr="00673612">
        <w:rPr>
          <w:rFonts w:ascii="Open Sans" w:hAnsi="Open Sans"/>
        </w:rPr>
        <w:t xml:space="preserve">” </w:t>
      </w:r>
      <w:r w:rsidR="008429C9">
        <w:rPr>
          <w:rFonts w:ascii="Open Sans" w:hAnsi="Open Sans"/>
        </w:rPr>
        <w:t xml:space="preserve">koja je objašnjena u dijelovima </w:t>
      </w:r>
      <w:r w:rsidR="008429C9">
        <w:rPr>
          <w:rFonts w:ascii="Open Sans" w:hAnsi="Open Sans"/>
          <w:i/>
        </w:rPr>
        <w:t>Zašto je ovo sve važno</w:t>
      </w:r>
      <w:r w:rsidR="00673612" w:rsidRPr="00673612">
        <w:rPr>
          <w:rFonts w:ascii="Open Sans" w:hAnsi="Open Sans"/>
          <w:i/>
        </w:rPr>
        <w:t>?</w:t>
      </w:r>
      <w:r w:rsidR="00673612" w:rsidRPr="00673612">
        <w:rPr>
          <w:rFonts w:ascii="Open Sans" w:hAnsi="Open Sans"/>
        </w:rPr>
        <w:t xml:space="preserve"> </w:t>
      </w:r>
      <w:r w:rsidR="008429C9">
        <w:rPr>
          <w:rFonts w:ascii="Open Sans" w:hAnsi="Open Sans"/>
        </w:rPr>
        <w:t xml:space="preserve">na kraju sveke od tri aktivnosti. Iako se sve ove aktivnosti mogu raditi u proizvoljnom redoslijedu dijelovi koji objašnjavaju širu sliku su predviđeni za čitanje I studiranje u redoslijedu u kojem se pojavljuju. Kada stignete do kraja imaćete solidno znanje i razumjevanje o tome šta su najznačajnija otvorena pitanja računarskih nauka danas. </w:t>
      </w:r>
    </w:p>
    <w:p w:rsidR="00673612" w:rsidRPr="00DB00E1" w:rsidRDefault="008429C9" w:rsidP="008429C9">
      <w:pPr>
        <w:rPr>
          <w:rFonts w:ascii="Open Sans" w:hAnsi="Open Sans"/>
          <w:lang w:val="fr-CA"/>
        </w:rPr>
        <w:sectPr w:rsidR="00673612" w:rsidRPr="00DB00E1" w:rsidSect="00345F79">
          <w:headerReference w:type="even" r:id="rId148"/>
          <w:headerReference w:type="default" r:id="rId149"/>
          <w:pgSz w:w="11906" w:h="16838"/>
          <w:pgMar w:top="1418" w:right="1701" w:bottom="1985" w:left="1701" w:header="709" w:footer="386" w:gutter="0"/>
          <w:cols w:space="720"/>
        </w:sectPr>
      </w:pPr>
      <w:r w:rsidRPr="008429C9">
        <w:rPr>
          <w:rFonts w:ascii="Open Sans" w:hAnsi="Open Sans"/>
          <w:lang w:val="fr-CA"/>
        </w:rPr>
        <w:lastRenderedPageBreak/>
        <w:t xml:space="preserve">Tehnički naziv za ovaj dio je “nerješivost” (eng. </w:t>
      </w:r>
      <w:r w:rsidR="00673612" w:rsidRPr="008429C9">
        <w:rPr>
          <w:rFonts w:ascii="Open Sans" w:hAnsi="Open Sans"/>
          <w:lang w:val="fr-CA"/>
        </w:rPr>
        <w:t>“intractability”</w:t>
      </w:r>
      <w:r w:rsidRPr="008429C9">
        <w:rPr>
          <w:rFonts w:ascii="Open Sans" w:hAnsi="Open Sans"/>
          <w:lang w:val="fr-CA"/>
        </w:rPr>
        <w:t>) jer se problemi koji su teški za rješavanje nazivaju nerješivi</w:t>
      </w:r>
      <w:r w:rsidR="00673612" w:rsidRPr="008429C9">
        <w:rPr>
          <w:rFonts w:ascii="Open Sans" w:hAnsi="Open Sans"/>
          <w:lang w:val="fr-CA"/>
        </w:rPr>
        <w:t xml:space="preserve"> </w:t>
      </w:r>
      <w:r w:rsidRPr="008429C9">
        <w:rPr>
          <w:rFonts w:ascii="Open Sans" w:hAnsi="Open Sans"/>
          <w:lang w:val="fr-CA"/>
        </w:rPr>
        <w:t xml:space="preserve">(eng. </w:t>
      </w:r>
      <w:r w:rsidRPr="00DB00E1">
        <w:rPr>
          <w:rFonts w:ascii="Open Sans" w:hAnsi="Open Sans"/>
          <w:i/>
          <w:lang w:val="fr-CA"/>
        </w:rPr>
        <w:t>I</w:t>
      </w:r>
      <w:r w:rsidR="00673612" w:rsidRPr="00DB00E1">
        <w:rPr>
          <w:rFonts w:ascii="Open Sans" w:hAnsi="Open Sans"/>
          <w:i/>
          <w:lang w:val="fr-CA"/>
        </w:rPr>
        <w:t>ntractable</w:t>
      </w:r>
      <w:r w:rsidRPr="00DB00E1">
        <w:rPr>
          <w:rFonts w:ascii="Open Sans" w:hAnsi="Open Sans"/>
          <w:i/>
          <w:lang w:val="fr-CA"/>
        </w:rPr>
        <w:t>)</w:t>
      </w:r>
      <w:r w:rsidR="00673612" w:rsidRPr="00DB00E1">
        <w:rPr>
          <w:rFonts w:ascii="Open Sans" w:hAnsi="Open Sans"/>
          <w:lang w:val="fr-CA"/>
        </w:rPr>
        <w:t xml:space="preserve">.  </w:t>
      </w:r>
      <w:r w:rsidRPr="00DB00E1">
        <w:rPr>
          <w:rFonts w:ascii="Open Sans" w:hAnsi="Open Sans"/>
          <w:lang w:val="fr-CA"/>
        </w:rPr>
        <w:t>Sama engleska riječ potiče od latinske riječi</w:t>
      </w:r>
      <w:r w:rsidR="00673612" w:rsidRPr="00DB00E1">
        <w:rPr>
          <w:rFonts w:ascii="Open Sans" w:hAnsi="Open Sans"/>
          <w:lang w:val="fr-CA"/>
        </w:rPr>
        <w:t xml:space="preserve"> </w:t>
      </w:r>
      <w:r w:rsidR="00673612" w:rsidRPr="00DB00E1">
        <w:rPr>
          <w:rFonts w:ascii="Open Sans" w:hAnsi="Open Sans"/>
          <w:i/>
          <w:lang w:val="fr-CA"/>
        </w:rPr>
        <w:t>tractare</w:t>
      </w:r>
      <w:r w:rsidR="00673612" w:rsidRPr="00DB00E1">
        <w:rPr>
          <w:rFonts w:ascii="Open Sans" w:hAnsi="Open Sans"/>
          <w:lang w:val="fr-CA"/>
        </w:rPr>
        <w:t xml:space="preserve"> </w:t>
      </w:r>
      <w:r w:rsidRPr="00DB00E1">
        <w:rPr>
          <w:rFonts w:ascii="Open Sans" w:hAnsi="Open Sans"/>
          <w:lang w:val="fr-CA"/>
        </w:rPr>
        <w:t xml:space="preserve">što označava crtati ili vući </w:t>
      </w:r>
      <w:r w:rsidR="00936C99" w:rsidRPr="00DB00E1">
        <w:rPr>
          <w:rFonts w:ascii="Open Sans" w:hAnsi="Open Sans"/>
          <w:lang w:val="fr-CA"/>
        </w:rPr>
        <w:t>pa tako d</w:t>
      </w:r>
      <w:r w:rsidRPr="00DB00E1">
        <w:rPr>
          <w:rFonts w:ascii="Open Sans" w:hAnsi="Open Sans"/>
          <w:lang w:val="fr-CA"/>
        </w:rPr>
        <w:t>olazimo do njene modern</w:t>
      </w:r>
      <w:r w:rsidR="00936C99" w:rsidRPr="00DB00E1">
        <w:rPr>
          <w:rFonts w:ascii="Open Sans" w:hAnsi="Open Sans"/>
          <w:lang w:val="fr-CA"/>
        </w:rPr>
        <w:t>e</w:t>
      </w:r>
      <w:r w:rsidRPr="00DB00E1">
        <w:rPr>
          <w:rFonts w:ascii="Open Sans" w:hAnsi="Open Sans"/>
          <w:lang w:val="fr-CA"/>
        </w:rPr>
        <w:t xml:space="preserve"> upotrebe</w:t>
      </w:r>
      <w:r w:rsidR="00936C99" w:rsidRPr="00DB00E1">
        <w:rPr>
          <w:rFonts w:ascii="Open Sans" w:hAnsi="Open Sans"/>
          <w:lang w:val="fr-CA"/>
        </w:rPr>
        <w:t xml:space="preserve"> u riječi </w:t>
      </w:r>
      <w:r w:rsidR="00673612" w:rsidRPr="00DB00E1">
        <w:rPr>
          <w:rFonts w:ascii="Open Sans" w:hAnsi="Open Sans"/>
          <w:i/>
          <w:lang w:val="fr-CA"/>
        </w:rPr>
        <w:t>tractable</w:t>
      </w:r>
      <w:r w:rsidR="00673612" w:rsidRPr="00DB00E1">
        <w:rPr>
          <w:rFonts w:ascii="Open Sans" w:hAnsi="Open Sans"/>
          <w:lang w:val="fr-CA"/>
        </w:rPr>
        <w:t xml:space="preserve"> </w:t>
      </w:r>
      <w:r w:rsidR="00936C99" w:rsidRPr="00DB00E1">
        <w:rPr>
          <w:rFonts w:ascii="Open Sans" w:hAnsi="Open Sans"/>
          <w:lang w:val="fr-CA"/>
        </w:rPr>
        <w:t>koji označava lagan za upravljanje, savijanje, ili onaj što se povinuje naredbama. Nerješivi (eng. I</w:t>
      </w:r>
      <w:r w:rsidR="00673612" w:rsidRPr="00DB00E1">
        <w:rPr>
          <w:rFonts w:ascii="Open Sans" w:hAnsi="Open Sans"/>
          <w:lang w:val="fr-CA"/>
        </w:rPr>
        <w:t>ntractable</w:t>
      </w:r>
      <w:r w:rsidR="00936C99" w:rsidRPr="00DB00E1">
        <w:rPr>
          <w:rFonts w:ascii="Open Sans" w:hAnsi="Open Sans"/>
          <w:lang w:val="fr-CA"/>
        </w:rPr>
        <w:t>) problemi su oni koji nisu lagani za manipulisanje jer bi bilo potrebno mnogo vremena da dobijemo odgovor (rješenje) za njih. Iako može izgledati nerazumljivo i rijetko, nerješivost je od velikog praktičneog interesa jer bi bilo kakva nova otkrića u ovoj oblasti imala velike posljedice na mnogim poljima istraživanja i nauke. Na primjer, većina kriptografskih kodova i Sistema se zasniva na nerješivosti nekih problema pa bi tako kriminalac koji uspije naći efikasno rješenje za njih mogao lagano dekodirati sve tajne poruke i prodavati ih, ili</w:t>
      </w:r>
      <w:r w:rsidR="00673612" w:rsidRPr="00DB00E1">
        <w:rPr>
          <w:rFonts w:ascii="Open Sans" w:hAnsi="Open Sans"/>
          <w:lang w:val="fr-CA"/>
        </w:rPr>
        <w:t>—</w:t>
      </w:r>
      <w:r w:rsidR="00936C99" w:rsidRPr="00DB00E1">
        <w:rPr>
          <w:rFonts w:ascii="Open Sans" w:hAnsi="Open Sans"/>
          <w:lang w:val="fr-CA"/>
        </w:rPr>
        <w:t>još jednostavnije</w:t>
      </w:r>
      <w:r w:rsidR="00673612" w:rsidRPr="00DB00E1">
        <w:rPr>
          <w:rFonts w:ascii="Open Sans" w:hAnsi="Open Sans"/>
          <w:lang w:val="fr-CA"/>
        </w:rPr>
        <w:t>—</w:t>
      </w:r>
      <w:r w:rsidR="00936C99" w:rsidRPr="00DB00E1">
        <w:rPr>
          <w:rFonts w:ascii="Open Sans" w:hAnsi="Open Sans"/>
          <w:lang w:val="fr-CA"/>
        </w:rPr>
        <w:t>samo napraviti krivotvorene bankarske transakcije</w:t>
      </w:r>
      <w:r w:rsidR="00673612" w:rsidRPr="00DB00E1">
        <w:rPr>
          <w:rFonts w:ascii="Open Sans" w:hAnsi="Open Sans"/>
          <w:lang w:val="fr-CA"/>
        </w:rPr>
        <w:t xml:space="preserve">. </w:t>
      </w:r>
      <w:r w:rsidR="00936C99" w:rsidRPr="00DB00E1">
        <w:rPr>
          <w:rFonts w:ascii="Open Sans" w:hAnsi="Open Sans"/>
          <w:lang w:val="fr-CA"/>
        </w:rPr>
        <w:t xml:space="preserve">Više ćemo o ovome reći u dijelu </w:t>
      </w:r>
      <w:r w:rsidR="00673612" w:rsidRPr="00DB00E1">
        <w:rPr>
          <w:rFonts w:ascii="Open Sans" w:hAnsi="Open Sans"/>
          <w:lang w:val="fr-CA"/>
        </w:rPr>
        <w:t>V—</w:t>
      </w:r>
      <w:r w:rsidR="00936C99" w:rsidRPr="00DB00E1">
        <w:rPr>
          <w:rFonts w:ascii="Open Sans" w:hAnsi="Open Sans"/>
          <w:lang w:val="fr-CA"/>
        </w:rPr>
        <w:t>Kriptografija</w:t>
      </w:r>
      <w:r w:rsidR="00673612" w:rsidRPr="00DB00E1">
        <w:rPr>
          <w:rFonts w:ascii="Open Sans" w:hAnsi="Open Sans"/>
          <w:lang w:val="fr-CA"/>
        </w:rPr>
        <w:t>.</w:t>
      </w:r>
    </w:p>
    <w:p w:rsidR="00673612" w:rsidRPr="00DB00E1" w:rsidRDefault="001E4C2F">
      <w:pPr>
        <w:pStyle w:val="HiddenfromContents"/>
        <w:rPr>
          <w:rFonts w:ascii="Open Sans" w:hAnsi="Open Sans"/>
          <w:lang w:val="fr-CA"/>
        </w:rPr>
      </w:pPr>
      <w:r w:rsidRPr="00DB00E1">
        <w:rPr>
          <w:rFonts w:ascii="Open Sans" w:hAnsi="Open Sans"/>
          <w:lang w:val="fr-CA"/>
        </w:rPr>
        <w:lastRenderedPageBreak/>
        <w:t>Aktivnost</w:t>
      </w:r>
      <w:r w:rsidR="005A4B2D" w:rsidRPr="00DB00E1">
        <w:rPr>
          <w:rFonts w:ascii="Open Sans" w:hAnsi="Open Sans"/>
          <w:lang w:val="fr-CA"/>
        </w:rPr>
        <w:t xml:space="preserve"> 14</w:t>
      </w:r>
    </w:p>
    <w:p w:rsidR="00673612" w:rsidRPr="00DB00E1" w:rsidRDefault="001E4C2F">
      <w:pPr>
        <w:pStyle w:val="ActivityName"/>
        <w:rPr>
          <w:rFonts w:ascii="Open Sans" w:hAnsi="Open Sans"/>
          <w:lang w:val="fr-CA"/>
        </w:rPr>
      </w:pPr>
      <w:bookmarkStart w:id="65" w:name="_TOC5886"/>
      <w:bookmarkStart w:id="66" w:name="_Toc280342988"/>
      <w:bookmarkEnd w:id="65"/>
      <w:r w:rsidRPr="00DB00E1">
        <w:rPr>
          <w:rFonts w:ascii="Open Sans" w:hAnsi="Open Sans"/>
          <w:lang w:val="fr-CA"/>
        </w:rPr>
        <w:t>Slabi kartograf</w:t>
      </w:r>
      <w:r w:rsidR="00673612" w:rsidRPr="00DB00E1">
        <w:rPr>
          <w:rFonts w:ascii="Open Sans" w:hAnsi="Open Sans"/>
          <w:lang w:val="fr-CA"/>
        </w:rPr>
        <w:t>—</w:t>
      </w:r>
      <w:bookmarkEnd w:id="66"/>
      <w:r w:rsidRPr="00DB00E1">
        <w:rPr>
          <w:rFonts w:ascii="Open Sans" w:hAnsi="Open Sans"/>
          <w:lang w:val="fr-CA"/>
        </w:rPr>
        <w:t>Bojenje grafova</w:t>
      </w:r>
    </w:p>
    <w:p w:rsidR="00673612" w:rsidRPr="00DB00E1" w:rsidRDefault="001E4C2F">
      <w:pPr>
        <w:pStyle w:val="Heading6"/>
        <w:rPr>
          <w:rFonts w:ascii="Open Sans" w:hAnsi="Open Sans"/>
          <w:lang w:val="fr-CA"/>
        </w:rPr>
      </w:pPr>
      <w:r w:rsidRPr="00DB00E1">
        <w:rPr>
          <w:rFonts w:ascii="Open Sans" w:hAnsi="Open Sans"/>
          <w:lang w:val="fr-CA"/>
        </w:rPr>
        <w:t>Sažetak</w:t>
      </w:r>
    </w:p>
    <w:p w:rsidR="00673612" w:rsidRPr="00C67A9D" w:rsidRDefault="001E4C2F" w:rsidP="00576351">
      <w:pPr>
        <w:pStyle w:val="BodyTextIndent31"/>
        <w:rPr>
          <w:rFonts w:ascii="Open Sans" w:hAnsi="Open Sans"/>
          <w:b w:val="0"/>
          <w:lang w:val="fr-CA"/>
        </w:rPr>
      </w:pPr>
      <w:r w:rsidRPr="00DB00E1">
        <w:rPr>
          <w:rFonts w:ascii="Open Sans" w:hAnsi="Open Sans"/>
          <w:b w:val="0"/>
          <w:lang w:val="fr-CA"/>
        </w:rPr>
        <w:t xml:space="preserve">Mnogi problem optimizacije uključuju situacije </w:t>
      </w:r>
      <w:r w:rsidR="00576351" w:rsidRPr="00DB00E1">
        <w:rPr>
          <w:rFonts w:ascii="Open Sans" w:hAnsi="Open Sans"/>
          <w:b w:val="0"/>
          <w:lang w:val="fr-CA"/>
        </w:rPr>
        <w:t xml:space="preserve">kada se određeni događaji ne mogu desiti u isto vrijeme, ili kada neki elementi datog skupa ne mogu biti susjedni jedan drugom. Na primjer, bilo ko ko je probao da napravi raspored časova ili rasporedi sastanke suočio se sa problemom zadovoljavanja uslova za sve uključene učesnike. Mnoge od ovih poteškoća se jasno mogu predstaviti koristeći model bojenja karata gdje je potrebno izabrati određenu boju za svaku zemlju na mapi tako da su susjedne zemlje obojene različitim bojama. </w:t>
      </w:r>
      <w:r w:rsidR="00576351" w:rsidRPr="00C67A9D">
        <w:rPr>
          <w:rFonts w:ascii="Open Sans" w:hAnsi="Open Sans"/>
          <w:b w:val="0"/>
          <w:lang w:val="fr-CA"/>
        </w:rPr>
        <w:t xml:space="preserve">Ova aktivnost je o tom problem. </w:t>
      </w:r>
    </w:p>
    <w:p w:rsidR="00673612" w:rsidRPr="00C67A9D" w:rsidRDefault="00576351" w:rsidP="00E8493D">
      <w:pPr>
        <w:pStyle w:val="Heading6"/>
        <w:ind w:left="0" w:firstLine="360"/>
        <w:rPr>
          <w:rFonts w:ascii="Open Sans" w:hAnsi="Open Sans"/>
          <w:lang w:val="fr-CA"/>
        </w:rPr>
      </w:pPr>
      <w:r w:rsidRPr="00C67A9D">
        <w:rPr>
          <w:rFonts w:ascii="Open Sans" w:hAnsi="Open Sans"/>
          <w:lang w:val="fr-CA"/>
        </w:rPr>
        <w:t>Veze sa Curriculum-om</w:t>
      </w:r>
      <w:r w:rsidR="00673612" w:rsidRPr="00C67A9D">
        <w:rPr>
          <w:rFonts w:ascii="Open Sans" w:hAnsi="Open Sans"/>
          <w:lang w:val="fr-CA"/>
        </w:rPr>
        <w:t xml:space="preserve"> </w:t>
      </w:r>
    </w:p>
    <w:p w:rsidR="00673612" w:rsidRPr="00673612" w:rsidRDefault="00E424D4" w:rsidP="00CB0BBD">
      <w:pPr>
        <w:pStyle w:val="Bulleted"/>
        <w:numPr>
          <w:ilvl w:val="0"/>
          <w:numId w:val="37"/>
        </w:numPr>
        <w:rPr>
          <w:rFonts w:ascii="Open Sans" w:hAnsi="Open Sans"/>
        </w:rPr>
      </w:pPr>
      <w:r>
        <w:rPr>
          <w:rFonts w:ascii="Open Sans" w:hAnsi="Open Sans"/>
        </w:rPr>
        <w:t>Matemati</w:t>
      </w:r>
      <w:r w:rsidR="00576351">
        <w:rPr>
          <w:rFonts w:ascii="Open Sans" w:hAnsi="Open Sans"/>
        </w:rPr>
        <w:t>ka</w:t>
      </w:r>
      <w:r>
        <w:rPr>
          <w:rFonts w:ascii="Open Sans" w:hAnsi="Open Sans"/>
        </w:rPr>
        <w:t xml:space="preserve">: </w:t>
      </w:r>
      <w:r w:rsidR="00576351">
        <w:rPr>
          <w:rFonts w:ascii="Open Sans" w:hAnsi="Open Sans"/>
        </w:rPr>
        <w:t>Broj</w:t>
      </w:r>
      <w:r w:rsidR="00164EAC">
        <w:rPr>
          <w:rFonts w:ascii="Open Sans" w:hAnsi="Open Sans"/>
        </w:rPr>
        <w:t xml:space="preserve"> – </w:t>
      </w:r>
      <w:r w:rsidR="00576351">
        <w:rPr>
          <w:rFonts w:ascii="Open Sans" w:hAnsi="Open Sans"/>
        </w:rPr>
        <w:t>Izražavanje brojeva u drugim bazama</w:t>
      </w:r>
      <w:r w:rsidR="00673612" w:rsidRPr="00673612">
        <w:rPr>
          <w:rFonts w:ascii="Open Sans" w:hAnsi="Open Sans"/>
        </w:rPr>
        <w:t xml:space="preserve">. </w:t>
      </w:r>
      <w:r w:rsidR="00576351">
        <w:rPr>
          <w:rFonts w:ascii="Open Sans" w:hAnsi="Open Sans"/>
        </w:rPr>
        <w:t>Predstavljanje brojeva u bazi  dva</w:t>
      </w:r>
      <w:r w:rsidR="00673612" w:rsidRPr="00673612">
        <w:rPr>
          <w:rFonts w:ascii="Open Sans" w:hAnsi="Open Sans"/>
        </w:rPr>
        <w:t>.</w:t>
      </w:r>
    </w:p>
    <w:p w:rsidR="00673612" w:rsidRPr="00673612" w:rsidRDefault="00576351" w:rsidP="00CB0BBD">
      <w:pPr>
        <w:pStyle w:val="Bulleted"/>
        <w:numPr>
          <w:ilvl w:val="0"/>
          <w:numId w:val="37"/>
        </w:numPr>
        <w:rPr>
          <w:rFonts w:ascii="Open Sans" w:hAnsi="Open Sans"/>
        </w:rPr>
      </w:pPr>
      <w:r>
        <w:rPr>
          <w:rFonts w:ascii="Open Sans" w:hAnsi="Open Sans"/>
        </w:rPr>
        <w:t>Matematika</w:t>
      </w:r>
      <w:r w:rsidR="00673612" w:rsidRPr="00673612">
        <w:rPr>
          <w:rFonts w:ascii="Open Sans" w:hAnsi="Open Sans"/>
        </w:rPr>
        <w:t>: Algebra</w:t>
      </w:r>
      <w:r w:rsidR="00164EAC">
        <w:rPr>
          <w:rFonts w:ascii="Open Sans" w:hAnsi="Open Sans"/>
        </w:rPr>
        <w:t xml:space="preserve"> – </w:t>
      </w:r>
      <w:r>
        <w:rPr>
          <w:rFonts w:ascii="Open Sans" w:hAnsi="Open Sans"/>
        </w:rPr>
        <w:t xml:space="preserve">Nastaviti dati niz prema uzorku, I opisati pravilo za dati uzorak. Uzorci i relacije u stepenu broja dva. </w:t>
      </w:r>
    </w:p>
    <w:p w:rsidR="00673612" w:rsidRPr="00673612" w:rsidRDefault="00576351" w:rsidP="00E8493D">
      <w:pPr>
        <w:pStyle w:val="Heading6"/>
        <w:ind w:left="0" w:firstLine="360"/>
        <w:rPr>
          <w:rFonts w:ascii="Open Sans" w:hAnsi="Open Sans"/>
        </w:rPr>
      </w:pPr>
      <w:r>
        <w:rPr>
          <w:rFonts w:ascii="Open Sans" w:hAnsi="Open Sans"/>
        </w:rPr>
        <w:t>Vještine</w:t>
      </w:r>
    </w:p>
    <w:p w:rsidR="00673612" w:rsidRPr="00673612" w:rsidRDefault="00576351" w:rsidP="00CB0BBD">
      <w:pPr>
        <w:pStyle w:val="Bulleted"/>
        <w:numPr>
          <w:ilvl w:val="0"/>
          <w:numId w:val="37"/>
        </w:numPr>
        <w:rPr>
          <w:rFonts w:ascii="Open Sans" w:hAnsi="Open Sans"/>
        </w:rPr>
      </w:pPr>
      <w:r>
        <w:rPr>
          <w:rFonts w:ascii="Open Sans" w:hAnsi="Open Sans"/>
        </w:rPr>
        <w:t>Rješavanje problema</w:t>
      </w:r>
    </w:p>
    <w:p w:rsidR="00673612" w:rsidRPr="00673612" w:rsidRDefault="00576351" w:rsidP="00CB0BBD">
      <w:pPr>
        <w:pStyle w:val="Bulleted"/>
        <w:numPr>
          <w:ilvl w:val="0"/>
          <w:numId w:val="37"/>
        </w:numPr>
        <w:rPr>
          <w:rFonts w:ascii="Open Sans" w:hAnsi="Open Sans"/>
        </w:rPr>
      </w:pPr>
      <w:r>
        <w:rPr>
          <w:rFonts w:ascii="Open Sans" w:hAnsi="Open Sans"/>
        </w:rPr>
        <w:t>Logičko razmišljanje</w:t>
      </w:r>
    </w:p>
    <w:p w:rsidR="00673612" w:rsidRPr="00673612" w:rsidRDefault="00673612" w:rsidP="00CB0BBD">
      <w:pPr>
        <w:pStyle w:val="Bulleted"/>
        <w:numPr>
          <w:ilvl w:val="0"/>
          <w:numId w:val="37"/>
        </w:numPr>
        <w:rPr>
          <w:rFonts w:ascii="Open Sans" w:hAnsi="Open Sans"/>
        </w:rPr>
      </w:pPr>
      <w:r w:rsidRPr="00673612">
        <w:rPr>
          <w:rFonts w:ascii="Open Sans" w:hAnsi="Open Sans"/>
        </w:rPr>
        <w:t>Algorit</w:t>
      </w:r>
      <w:r w:rsidR="00576351">
        <w:rPr>
          <w:rFonts w:ascii="Open Sans" w:hAnsi="Open Sans"/>
        </w:rPr>
        <w:t>amske procedure i kompleksnost</w:t>
      </w:r>
      <w:r w:rsidRPr="00673612">
        <w:rPr>
          <w:rFonts w:ascii="Open Sans" w:hAnsi="Open Sans"/>
        </w:rPr>
        <w:t>.</w:t>
      </w:r>
    </w:p>
    <w:p w:rsidR="00673612" w:rsidRDefault="00576351" w:rsidP="00CB0BBD">
      <w:pPr>
        <w:pStyle w:val="Bulleted"/>
        <w:numPr>
          <w:ilvl w:val="0"/>
          <w:numId w:val="37"/>
        </w:numPr>
        <w:rPr>
          <w:rFonts w:ascii="Open Sans" w:hAnsi="Open Sans"/>
        </w:rPr>
      </w:pPr>
      <w:r>
        <w:rPr>
          <w:rFonts w:ascii="Open Sans" w:hAnsi="Open Sans"/>
        </w:rPr>
        <w:t>Saopštavanje svojih osobnih otkrića</w:t>
      </w:r>
      <w:r w:rsidR="00673612" w:rsidRPr="00673612">
        <w:rPr>
          <w:rFonts w:ascii="Open Sans" w:hAnsi="Open Sans"/>
        </w:rPr>
        <w:t>.</w:t>
      </w:r>
    </w:p>
    <w:p w:rsidR="00673612" w:rsidRPr="00576351" w:rsidRDefault="00576351" w:rsidP="00C67A9D">
      <w:pPr>
        <w:pStyle w:val="Heading6"/>
        <w:ind w:left="0" w:firstLine="360"/>
      </w:pPr>
      <w:r>
        <w:rPr>
          <w:rFonts w:ascii="Open Sans" w:hAnsi="Open Sans"/>
        </w:rPr>
        <w:t>Dobna/starosna grup</w:t>
      </w:r>
    </w:p>
    <w:p w:rsidR="00673612" w:rsidRPr="00576351" w:rsidRDefault="00576351" w:rsidP="00576351">
      <w:pPr>
        <w:pStyle w:val="Bulleted"/>
        <w:numPr>
          <w:ilvl w:val="0"/>
          <w:numId w:val="37"/>
        </w:numPr>
        <w:rPr>
          <w:rFonts w:ascii="Open Sans" w:hAnsi="Open Sans"/>
          <w:snapToGrid w:val="0"/>
        </w:rPr>
      </w:pPr>
      <w:r>
        <w:rPr>
          <w:rFonts w:ascii="Open Sans" w:hAnsi="Open Sans"/>
        </w:rPr>
        <w:t>7 godina i više</w:t>
      </w:r>
    </w:p>
    <w:p w:rsidR="00673612" w:rsidRPr="00673612" w:rsidRDefault="00576351" w:rsidP="00C67A9D">
      <w:pPr>
        <w:pStyle w:val="Heading6"/>
        <w:ind w:left="360"/>
        <w:rPr>
          <w:rFonts w:ascii="Open Sans" w:hAnsi="Open Sans"/>
        </w:rPr>
      </w:pPr>
      <w:r>
        <w:rPr>
          <w:rFonts w:ascii="Open Sans" w:hAnsi="Open Sans"/>
        </w:rPr>
        <w:t>Materijali</w:t>
      </w:r>
    </w:p>
    <w:p w:rsidR="00673612" w:rsidRPr="00673612" w:rsidRDefault="00576351" w:rsidP="00CB0BBD">
      <w:pPr>
        <w:pStyle w:val="Bulleted"/>
        <w:numPr>
          <w:ilvl w:val="0"/>
          <w:numId w:val="37"/>
        </w:numPr>
        <w:spacing w:after="60"/>
        <w:rPr>
          <w:rFonts w:ascii="Open Sans" w:hAnsi="Open Sans"/>
        </w:rPr>
      </w:pPr>
      <w:r>
        <w:rPr>
          <w:rFonts w:ascii="Open Sans" w:hAnsi="Open Sans"/>
        </w:rPr>
        <w:t>Školska table, ili slična površina za crtanje</w:t>
      </w:r>
      <w:r w:rsidR="00673612" w:rsidRPr="00673612">
        <w:rPr>
          <w:rFonts w:ascii="Open Sans" w:hAnsi="Open Sans"/>
        </w:rPr>
        <w:t>.</w:t>
      </w:r>
    </w:p>
    <w:p w:rsidR="00673612" w:rsidRPr="00673612" w:rsidRDefault="00576351" w:rsidP="00F82565">
      <w:pPr>
        <w:pStyle w:val="BodyTextIndent1"/>
        <w:spacing w:after="0"/>
        <w:ind w:left="720"/>
        <w:rPr>
          <w:rFonts w:ascii="Open Sans" w:hAnsi="Open Sans"/>
        </w:rPr>
      </w:pPr>
      <w:r>
        <w:rPr>
          <w:rFonts w:ascii="Open Sans" w:hAnsi="Open Sans"/>
        </w:rPr>
        <w:t>Svaki učenik će trebati</w:t>
      </w:r>
      <w:r w:rsidRPr="00673612">
        <w:rPr>
          <w:rFonts w:ascii="Open Sans" w:hAnsi="Open Sans"/>
        </w:rPr>
        <w:t>:</w:t>
      </w:r>
      <w:r w:rsidRPr="00576351">
        <w:rPr>
          <w:rFonts w:ascii="Open Sans" w:hAnsi="Open Sans"/>
        </w:rPr>
        <w:t xml:space="preserve"> </w:t>
      </w:r>
    </w:p>
    <w:p w:rsidR="00673612" w:rsidRPr="00673612" w:rsidRDefault="00576351" w:rsidP="00CB0BBD">
      <w:pPr>
        <w:pStyle w:val="Bulleted"/>
        <w:numPr>
          <w:ilvl w:val="0"/>
          <w:numId w:val="37"/>
        </w:numPr>
        <w:spacing w:after="60"/>
        <w:rPr>
          <w:rFonts w:ascii="Open Sans" w:hAnsi="Open Sans"/>
        </w:rPr>
      </w:pPr>
      <w:r>
        <w:rPr>
          <w:rFonts w:ascii="Open Sans" w:hAnsi="Open Sans"/>
        </w:rPr>
        <w:t>Jednu ili više kopija radnog lista</w:t>
      </w:r>
      <w:r w:rsidR="00673612" w:rsidRPr="00673612">
        <w:rPr>
          <w:rFonts w:ascii="Open Sans" w:hAnsi="Open Sans"/>
        </w:rPr>
        <w:t>,</w:t>
      </w:r>
    </w:p>
    <w:p w:rsidR="00673612" w:rsidRPr="00673612" w:rsidRDefault="008179A2" w:rsidP="00CB0BBD">
      <w:pPr>
        <w:pStyle w:val="Bulleted"/>
        <w:numPr>
          <w:ilvl w:val="0"/>
          <w:numId w:val="37"/>
        </w:numPr>
        <w:spacing w:after="60"/>
        <w:rPr>
          <w:rFonts w:ascii="Open Sans" w:hAnsi="Open Sans"/>
        </w:rPr>
      </w:pPr>
      <w:r>
        <w:rPr>
          <w:rFonts w:ascii="Open Sans" w:hAnsi="Open Sans"/>
        </w:rPr>
        <w:t xml:space="preserve">Mali označavači boja </w:t>
      </w:r>
      <w:r w:rsidR="00673612" w:rsidRPr="00673612">
        <w:rPr>
          <w:rFonts w:ascii="Open Sans" w:hAnsi="Open Sans"/>
        </w:rPr>
        <w:t>(</w:t>
      </w:r>
      <w:r>
        <w:rPr>
          <w:rFonts w:ascii="Open Sans" w:hAnsi="Open Sans"/>
        </w:rPr>
        <w:t>na primjer</w:t>
      </w:r>
      <w:r w:rsidR="00673612" w:rsidRPr="00673612">
        <w:rPr>
          <w:rFonts w:ascii="Open Sans" w:hAnsi="Open Sans"/>
        </w:rPr>
        <w:t xml:space="preserve"> </w:t>
      </w:r>
      <w:r>
        <w:rPr>
          <w:rFonts w:ascii="Open Sans" w:hAnsi="Open Sans"/>
        </w:rPr>
        <w:t xml:space="preserve">jednostavni brojači, ili </w:t>
      </w:r>
      <w:r w:rsidR="00673612" w:rsidRPr="00673612">
        <w:rPr>
          <w:rFonts w:ascii="Open Sans" w:hAnsi="Open Sans"/>
        </w:rPr>
        <w:t>counters or poker chips), and</w:t>
      </w:r>
    </w:p>
    <w:p w:rsidR="00673612" w:rsidRDefault="008179A2" w:rsidP="00CB0BBD">
      <w:pPr>
        <w:pStyle w:val="Bulleted"/>
        <w:numPr>
          <w:ilvl w:val="0"/>
          <w:numId w:val="37"/>
        </w:numPr>
        <w:spacing w:after="60"/>
        <w:rPr>
          <w:rFonts w:ascii="Open Sans" w:hAnsi="Open Sans"/>
        </w:rPr>
      </w:pPr>
      <w:r>
        <w:rPr>
          <w:rFonts w:ascii="Open Sans" w:hAnsi="Open Sans" w:hint="eastAsia"/>
        </w:rPr>
        <w:t>Č</w:t>
      </w:r>
      <w:r>
        <w:rPr>
          <w:rFonts w:ascii="Open Sans" w:hAnsi="Open Sans"/>
        </w:rPr>
        <w:t xml:space="preserve">etiri olovke različitih boja </w:t>
      </w:r>
      <w:r w:rsidR="00673612" w:rsidRPr="00673612">
        <w:rPr>
          <w:rFonts w:ascii="Open Sans" w:hAnsi="Open Sans"/>
        </w:rPr>
        <w:t>(</w:t>
      </w:r>
      <w:r>
        <w:rPr>
          <w:rFonts w:ascii="Open Sans" w:hAnsi="Open Sans"/>
        </w:rPr>
        <w:t>ili krede u boji, ili flomastera itd</w:t>
      </w:r>
      <w:r w:rsidR="00673612" w:rsidRPr="00673612">
        <w:rPr>
          <w:rFonts w:ascii="Open Sans" w:hAnsi="Open Sans"/>
        </w:rPr>
        <w:t>.)</w:t>
      </w:r>
    </w:p>
    <w:p w:rsidR="00576351" w:rsidRDefault="00576351" w:rsidP="00576351">
      <w:pPr>
        <w:pStyle w:val="Bulleted"/>
        <w:numPr>
          <w:ilvl w:val="0"/>
          <w:numId w:val="0"/>
        </w:numPr>
        <w:ind w:left="924"/>
        <w:rPr>
          <w:rFonts w:ascii="Open Sans" w:hAnsi="Open Sans"/>
        </w:rPr>
      </w:pPr>
    </w:p>
    <w:p w:rsidR="00576351" w:rsidRPr="00673612" w:rsidRDefault="00576351" w:rsidP="00576351">
      <w:pPr>
        <w:pStyle w:val="Bulleted"/>
        <w:numPr>
          <w:ilvl w:val="0"/>
          <w:numId w:val="0"/>
        </w:numPr>
        <w:spacing w:after="60"/>
        <w:ind w:left="924" w:hanging="385"/>
        <w:rPr>
          <w:rFonts w:ascii="Open Sans" w:hAnsi="Open Sans"/>
        </w:rPr>
      </w:pPr>
    </w:p>
    <w:p w:rsidR="00F82565" w:rsidRPr="00673612" w:rsidRDefault="00673612" w:rsidP="00F82565">
      <w:pPr>
        <w:pStyle w:val="HiddenfromContents"/>
        <w:ind w:left="720" w:firstLine="0"/>
        <w:rPr>
          <w:rFonts w:ascii="Open Sans" w:hAnsi="Open Sans"/>
        </w:rPr>
      </w:pPr>
      <w:r w:rsidRPr="00673612">
        <w:br w:type="page"/>
      </w:r>
      <w:r w:rsidR="008B61D4" w:rsidRPr="00F82565">
        <w:rPr>
          <w:rFonts w:ascii="Open Sans" w:hAnsi="Open Sans"/>
          <w:b w:val="0"/>
          <w:noProof/>
          <w:szCs w:val="48"/>
          <w:bdr w:val="single" w:sz="4" w:space="0" w:color="auto"/>
          <w:lang w:val="en-US"/>
        </w:rPr>
        <w:lastRenderedPageBreak/>
        <w:drawing>
          <wp:anchor distT="152400" distB="152400" distL="152400" distR="152400" simplePos="0" relativeHeight="251652096" behindDoc="0" locked="0" layoutInCell="1" allowOverlap="1" wp14:anchorId="0D4B4794" wp14:editId="1701CE42">
            <wp:simplePos x="0" y="0"/>
            <wp:positionH relativeFrom="column">
              <wp:posOffset>1676400</wp:posOffset>
            </wp:positionH>
            <wp:positionV relativeFrom="line">
              <wp:posOffset>914400</wp:posOffset>
            </wp:positionV>
            <wp:extent cx="3149600" cy="2286000"/>
            <wp:effectExtent l="0" t="0" r="0" b="0"/>
            <wp:wrapTopAndBottom/>
            <wp:docPr id="49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496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79A2">
        <w:t>Bojenje grafova</w:t>
      </w:r>
    </w:p>
    <w:p w:rsidR="00673612" w:rsidRPr="00F82565" w:rsidRDefault="00673612" w:rsidP="00F82565">
      <w:pPr>
        <w:pStyle w:val="Bulleted"/>
        <w:numPr>
          <w:ilvl w:val="0"/>
          <w:numId w:val="0"/>
        </w:numPr>
        <w:ind w:left="567"/>
        <w:rPr>
          <w:rFonts w:ascii="Open Sans" w:hAnsi="Open Sans"/>
          <w:b/>
          <w:sz w:val="48"/>
          <w:szCs w:val="48"/>
        </w:rPr>
      </w:pPr>
    </w:p>
    <w:p w:rsidR="00673612" w:rsidRPr="00673612" w:rsidRDefault="009338F4">
      <w:pPr>
        <w:pStyle w:val="Heading6"/>
        <w:rPr>
          <w:rFonts w:ascii="Open Sans" w:hAnsi="Open Sans"/>
        </w:rPr>
      </w:pPr>
      <w:r>
        <w:rPr>
          <w:rFonts w:ascii="Open Sans" w:hAnsi="Open Sans"/>
        </w:rPr>
        <w:t>Uvod</w:t>
      </w:r>
    </w:p>
    <w:p w:rsidR="009338F4" w:rsidRPr="00673612" w:rsidRDefault="009338F4" w:rsidP="009338F4">
      <w:pPr>
        <w:pStyle w:val="FreeForm"/>
        <w:ind w:left="567"/>
        <w:rPr>
          <w:rFonts w:ascii="Open Sans" w:hAnsi="Open Sans"/>
          <w:sz w:val="22"/>
        </w:rPr>
      </w:pPr>
      <w:r>
        <w:rPr>
          <w:rFonts w:ascii="Open Sans" w:hAnsi="Open Sans"/>
          <w:sz w:val="22"/>
        </w:rPr>
        <w:t xml:space="preserve">Ova aktivnost se odvija oko priče u kojoj učenici treba da pomognu jednom kartografu, ili drugim rječima dizajneru mapa, koji pokušava da oboji zemlje na jednoj mapi. Nije bitno koje je boje pojedina zemlja, jedino je važno da je ta boja različita od boja svih susjednih zemalja. </w:t>
      </w:r>
    </w:p>
    <w:p w:rsidR="00673612" w:rsidRPr="00673612" w:rsidRDefault="00673612">
      <w:pPr>
        <w:pStyle w:val="FreeForm"/>
        <w:ind w:left="567"/>
        <w:rPr>
          <w:rFonts w:ascii="Open Sans" w:hAnsi="Open Sans"/>
          <w:sz w:val="22"/>
        </w:rPr>
      </w:pPr>
    </w:p>
    <w:p w:rsidR="00673612" w:rsidRPr="00673612" w:rsidRDefault="008B61D4" w:rsidP="00894B96">
      <w:pPr>
        <w:pStyle w:val="FreeForm"/>
        <w:ind w:left="567"/>
        <w:rPr>
          <w:rFonts w:ascii="Open Sans" w:hAnsi="Open Sans"/>
          <w:sz w:val="22"/>
        </w:rPr>
      </w:pPr>
      <w:r>
        <w:rPr>
          <w:rFonts w:ascii="Open Sans" w:hAnsi="Open Sans"/>
          <w:noProof/>
          <w:sz w:val="22"/>
          <w:lang w:val="en-US" w:eastAsia="en-US"/>
        </w:rPr>
        <w:drawing>
          <wp:anchor distT="152400" distB="152400" distL="152400" distR="152400" simplePos="0" relativeHeight="251654144" behindDoc="0" locked="0" layoutInCell="1" allowOverlap="1" wp14:anchorId="1C05A640" wp14:editId="7F8B36FF">
            <wp:simplePos x="0" y="0"/>
            <wp:positionH relativeFrom="column">
              <wp:posOffset>368935</wp:posOffset>
            </wp:positionH>
            <wp:positionV relativeFrom="line">
              <wp:posOffset>50165</wp:posOffset>
            </wp:positionV>
            <wp:extent cx="1800225" cy="1689100"/>
            <wp:effectExtent l="0" t="0" r="3175" b="12700"/>
            <wp:wrapThrough wrapText="right">
              <wp:wrapPolygon edited="0">
                <wp:start x="0" y="0"/>
                <wp:lineTo x="0" y="21438"/>
                <wp:lineTo x="21333" y="21438"/>
                <wp:lineTo x="21333" y="0"/>
                <wp:lineTo x="0" y="0"/>
              </wp:wrapPolygon>
            </wp:wrapThrough>
            <wp:docPr id="49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00225"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38F4">
        <w:rPr>
          <w:rFonts w:ascii="Open Sans" w:hAnsi="Open Sans"/>
          <w:sz w:val="22"/>
        </w:rPr>
        <w:t xml:space="preserve">Na primjer, ova mapa prikazuje četiri zemlje. Ukoliko obojimo </w:t>
      </w:r>
      <w:r w:rsidR="00673612" w:rsidRPr="00673612">
        <w:rPr>
          <w:rFonts w:ascii="Open Sans" w:hAnsi="Open Sans"/>
          <w:sz w:val="22"/>
        </w:rPr>
        <w:t xml:space="preserve">Northland </w:t>
      </w:r>
      <w:r w:rsidR="009338F4">
        <w:rPr>
          <w:rFonts w:ascii="Open Sans" w:hAnsi="Open Sans"/>
          <w:sz w:val="22"/>
        </w:rPr>
        <w:t>crveno</w:t>
      </w:r>
      <w:r w:rsidR="00673612" w:rsidRPr="00673612">
        <w:rPr>
          <w:rFonts w:ascii="Open Sans" w:hAnsi="Open Sans"/>
          <w:sz w:val="22"/>
        </w:rPr>
        <w:t>,</w:t>
      </w:r>
      <w:r w:rsidR="009338F4">
        <w:rPr>
          <w:rFonts w:ascii="Open Sans" w:hAnsi="Open Sans"/>
          <w:sz w:val="22"/>
        </w:rPr>
        <w:t xml:space="preserve"> pa onda </w:t>
      </w:r>
      <w:r w:rsidR="00673612" w:rsidRPr="00673612">
        <w:rPr>
          <w:rFonts w:ascii="Open Sans" w:hAnsi="Open Sans"/>
          <w:sz w:val="22"/>
        </w:rPr>
        <w:t xml:space="preserve">Westland </w:t>
      </w:r>
      <w:r w:rsidR="009338F4">
        <w:rPr>
          <w:rFonts w:ascii="Open Sans" w:hAnsi="Open Sans"/>
          <w:sz w:val="22"/>
        </w:rPr>
        <w:t>i</w:t>
      </w:r>
      <w:r w:rsidR="00673612" w:rsidRPr="00673612">
        <w:rPr>
          <w:rFonts w:ascii="Open Sans" w:hAnsi="Open Sans"/>
          <w:sz w:val="22"/>
        </w:rPr>
        <w:t xml:space="preserve"> Eastland </w:t>
      </w:r>
      <w:r w:rsidR="009338F4">
        <w:rPr>
          <w:rFonts w:ascii="Open Sans" w:hAnsi="Open Sans"/>
          <w:sz w:val="22"/>
        </w:rPr>
        <w:t xml:space="preserve">ne mogu biti crveni jer se onda njihove granice sa </w:t>
      </w:r>
      <w:r w:rsidR="00673612" w:rsidRPr="00673612">
        <w:rPr>
          <w:rFonts w:ascii="Open Sans" w:hAnsi="Open Sans"/>
          <w:sz w:val="22"/>
        </w:rPr>
        <w:t xml:space="preserve">Northland </w:t>
      </w:r>
      <w:r w:rsidR="009338F4">
        <w:rPr>
          <w:rFonts w:ascii="Open Sans" w:hAnsi="Open Sans"/>
          <w:sz w:val="22"/>
        </w:rPr>
        <w:t>ne bi mogle jasno vidjeti.</w:t>
      </w:r>
      <w:r w:rsidR="00673612" w:rsidRPr="00673612">
        <w:rPr>
          <w:rFonts w:ascii="Open Sans" w:hAnsi="Open Sans"/>
          <w:sz w:val="22"/>
        </w:rPr>
        <w:t xml:space="preserve"> </w:t>
      </w:r>
      <w:r w:rsidR="009338F4">
        <w:rPr>
          <w:rFonts w:ascii="Open Sans" w:hAnsi="Open Sans"/>
          <w:sz w:val="22"/>
        </w:rPr>
        <w:t xml:space="preserve">Možemo dakle </w:t>
      </w:r>
      <w:r w:rsidR="00673612" w:rsidRPr="00673612">
        <w:rPr>
          <w:rFonts w:ascii="Open Sans" w:hAnsi="Open Sans"/>
          <w:sz w:val="22"/>
        </w:rPr>
        <w:t xml:space="preserve">Westland </w:t>
      </w:r>
      <w:r w:rsidR="009338F4">
        <w:rPr>
          <w:rFonts w:ascii="Open Sans" w:hAnsi="Open Sans"/>
          <w:sz w:val="22"/>
        </w:rPr>
        <w:t xml:space="preserve">obojiti u zeleno i isto tako bi bilo prihvatljivo obojiti </w:t>
      </w:r>
      <w:r w:rsidR="00673612" w:rsidRPr="00673612">
        <w:rPr>
          <w:rFonts w:ascii="Open Sans" w:hAnsi="Open Sans"/>
          <w:sz w:val="22"/>
        </w:rPr>
        <w:t xml:space="preserve">Eastland </w:t>
      </w:r>
      <w:r w:rsidR="009338F4">
        <w:rPr>
          <w:rFonts w:ascii="Open Sans" w:hAnsi="Open Sans"/>
          <w:sz w:val="22"/>
        </w:rPr>
        <w:t xml:space="preserve">zelenom jer ta zemlja nema zajedničke granice sa </w:t>
      </w:r>
      <w:r w:rsidR="00673612" w:rsidRPr="00673612">
        <w:rPr>
          <w:rFonts w:ascii="Open Sans" w:hAnsi="Open Sans"/>
          <w:sz w:val="22"/>
        </w:rPr>
        <w:t>Westland.  (</w:t>
      </w:r>
      <w:r w:rsidR="009338F4">
        <w:rPr>
          <w:rFonts w:ascii="Open Sans" w:hAnsi="Open Sans"/>
          <w:sz w:val="22"/>
        </w:rPr>
        <w:t>Ako se dvije zemlje susreću samo u jednoj tački onda se ne smatra da imaju zajedničku granicu pa prema tome mogu biti obojene istom bojom</w:t>
      </w:r>
      <w:r w:rsidR="00673612" w:rsidRPr="00673612">
        <w:rPr>
          <w:rFonts w:ascii="Open Sans" w:hAnsi="Open Sans"/>
          <w:sz w:val="22"/>
        </w:rPr>
        <w:t xml:space="preserve">.) Southland </w:t>
      </w:r>
      <w:r w:rsidR="009338F4">
        <w:rPr>
          <w:rFonts w:ascii="Open Sans" w:hAnsi="Open Sans"/>
          <w:sz w:val="22"/>
        </w:rPr>
        <w:t>se može obojiti crvenom pa bi tako na kraju završili sa dvije boje koje su dovoljne da se oboji cijela mapa.</w:t>
      </w:r>
    </w:p>
    <w:p w:rsidR="00673612" w:rsidRPr="00673612" w:rsidRDefault="00673612">
      <w:pPr>
        <w:pStyle w:val="FreeForm"/>
        <w:rPr>
          <w:rFonts w:ascii="Open Sans" w:hAnsi="Open Sans"/>
          <w:sz w:val="22"/>
        </w:rPr>
      </w:pPr>
    </w:p>
    <w:p w:rsidR="00673612" w:rsidRPr="00673612" w:rsidRDefault="009338F4" w:rsidP="00894B96">
      <w:pPr>
        <w:pStyle w:val="FreeForm"/>
        <w:ind w:left="567"/>
        <w:rPr>
          <w:rFonts w:ascii="Open Sans" w:hAnsi="Open Sans"/>
          <w:sz w:val="22"/>
        </w:rPr>
      </w:pPr>
      <w:r>
        <w:rPr>
          <w:rFonts w:ascii="Open Sans" w:hAnsi="Open Sans"/>
          <w:sz w:val="22"/>
        </w:rPr>
        <w:t xml:space="preserve">U našoj priči kartograf je siromašan i ne može sebi priuštiti mnogo različitih boja tako de je poželjno da koristi što je moguće manje boja. </w:t>
      </w:r>
    </w:p>
    <w:p w:rsidR="00673612" w:rsidRPr="00673612" w:rsidRDefault="00673612">
      <w:pPr>
        <w:pStyle w:val="FreeForm"/>
        <w:rPr>
          <w:rFonts w:ascii="Open Sans" w:hAnsi="Open Sans"/>
        </w:rPr>
      </w:pPr>
    </w:p>
    <w:p w:rsidR="00673612" w:rsidRPr="00673612" w:rsidRDefault="009338F4" w:rsidP="008900AD">
      <w:pPr>
        <w:pStyle w:val="Heading6"/>
        <w:keepNext/>
        <w:rPr>
          <w:rFonts w:ascii="Open Sans" w:hAnsi="Open Sans"/>
        </w:rPr>
      </w:pPr>
      <w:r>
        <w:rPr>
          <w:rFonts w:ascii="Open Sans" w:hAnsi="Open Sans"/>
        </w:rPr>
        <w:t>Diskusija</w:t>
      </w:r>
    </w:p>
    <w:p w:rsidR="00673612" w:rsidRPr="00673612" w:rsidRDefault="009338F4">
      <w:pPr>
        <w:rPr>
          <w:rFonts w:ascii="Open Sans" w:hAnsi="Open Sans"/>
        </w:rPr>
      </w:pPr>
      <w:r>
        <w:rPr>
          <w:rFonts w:ascii="Open Sans" w:hAnsi="Open Sans"/>
        </w:rPr>
        <w:t xml:space="preserve">Opisati problem na kojem će učenici raditi pokazujući process bojenja jedne mape na školskoj tabli. </w:t>
      </w:r>
    </w:p>
    <w:p w:rsidR="00673612" w:rsidRPr="00DB00E1" w:rsidRDefault="009338F4" w:rsidP="009338F4">
      <w:pPr>
        <w:rPr>
          <w:rFonts w:ascii="Open Sans" w:hAnsi="Open Sans"/>
          <w:lang w:val="fr-CA"/>
        </w:rPr>
      </w:pPr>
      <w:r>
        <w:rPr>
          <w:rFonts w:ascii="Open Sans" w:hAnsi="Open Sans"/>
        </w:rPr>
        <w:t xml:space="preserve">Podijelite po jednu kopiju prvog radnog lista svakom učeniku. </w:t>
      </w:r>
      <w:r w:rsidRPr="00DB00E1">
        <w:rPr>
          <w:rFonts w:ascii="Open Sans" w:hAnsi="Open Sans"/>
          <w:lang w:val="fr-CA"/>
        </w:rPr>
        <w:t xml:space="preserve">Ova mapa se može obojiti koristeći samo dvije boje. Iako ograničenje da se koriste najviše dvije boje može izgledati </w:t>
      </w:r>
      <w:r w:rsidRPr="00DB00E1">
        <w:rPr>
          <w:rFonts w:ascii="Open Sans" w:hAnsi="Open Sans"/>
          <w:lang w:val="fr-CA"/>
        </w:rPr>
        <w:lastRenderedPageBreak/>
        <w:t xml:space="preserve">naročito izazovno i teško taj zadatak je mnogo lakši ako se usporedi </w:t>
      </w:r>
      <w:r w:rsidR="00581F68" w:rsidRPr="00DB00E1">
        <w:rPr>
          <w:rFonts w:ascii="Open Sans" w:hAnsi="Open Sans"/>
          <w:lang w:val="fr-CA"/>
        </w:rPr>
        <w:t>sa bojenjem mape koja zahtjeva više od dvije boje. Osnovni razlog za lakoću tog uproštenog problema je mali izbor boja za svaku zemlju (jedna od dvije boje).</w:t>
      </w:r>
    </w:p>
    <w:p w:rsidR="00673612" w:rsidRPr="00DB00E1" w:rsidRDefault="00581F68">
      <w:pPr>
        <w:rPr>
          <w:rFonts w:ascii="Open Sans" w:hAnsi="Open Sans"/>
          <w:lang w:val="fr-CA"/>
        </w:rPr>
      </w:pPr>
      <w:r w:rsidRPr="00DB00E1">
        <w:rPr>
          <w:rFonts w:ascii="Open Sans" w:hAnsi="Open Sans"/>
          <w:lang w:val="fr-CA"/>
        </w:rPr>
        <w:t>Zatražite od učenika da probaju obojiti mapu koristeći samo dvije boje. U toku procesa bojenja moguće je da će sami otkriti pravilo</w:t>
      </w:r>
      <w:r w:rsidR="00673612" w:rsidRPr="00DB00E1">
        <w:rPr>
          <w:rFonts w:ascii="Open Sans" w:hAnsi="Open Sans"/>
          <w:lang w:val="fr-CA"/>
        </w:rPr>
        <w:t xml:space="preserve"> “</w:t>
      </w:r>
      <w:r w:rsidRPr="00DB00E1">
        <w:rPr>
          <w:rFonts w:ascii="Open Sans" w:hAnsi="Open Sans"/>
          <w:lang w:val="fr-CA"/>
        </w:rPr>
        <w:t>mora-biti</w:t>
      </w:r>
      <w:r w:rsidR="00673612" w:rsidRPr="00DB00E1">
        <w:rPr>
          <w:rFonts w:ascii="Open Sans" w:hAnsi="Open Sans"/>
          <w:lang w:val="fr-CA"/>
        </w:rPr>
        <w:t xml:space="preserve">”: </w:t>
      </w:r>
      <w:r w:rsidRPr="00DB00E1">
        <w:rPr>
          <w:rFonts w:ascii="Open Sans" w:hAnsi="Open Sans"/>
          <w:lang w:val="fr-CA"/>
        </w:rPr>
        <w:t xml:space="preserve">nakon što obojimo jednu zemlju jednom bojom svi njeni susjedi moraju biti obojeni drugom bojom. Ovo pravilo se može primjenjivati neprestano sve dok se ne oboje sve zemlje. Najbolje je ako učenici mogu sami otkriti ovo pravilo umjesto da im vi to kažete jer će im onda taj process razmišljanja dati mogućnost dodatnog razumjevanja samog problema. </w:t>
      </w:r>
    </w:p>
    <w:p w:rsidR="00673612" w:rsidRPr="00DB00E1" w:rsidRDefault="00581F68">
      <w:pPr>
        <w:rPr>
          <w:rFonts w:ascii="Open Sans" w:hAnsi="Open Sans"/>
          <w:lang w:val="fr-CA"/>
        </w:rPr>
      </w:pPr>
      <w:r w:rsidRPr="00DB00E1">
        <w:rPr>
          <w:rFonts w:ascii="Open Sans" w:hAnsi="Open Sans"/>
          <w:lang w:val="fr-CA"/>
        </w:rPr>
        <w:t xml:space="preserve">Nakon što učenici završe neki zadatak mogu odmah nakon toga pokušati uraditi i sljedeći. </w:t>
      </w:r>
    </w:p>
    <w:p w:rsidR="00673612" w:rsidRPr="00DB00E1" w:rsidRDefault="00581F68">
      <w:pPr>
        <w:rPr>
          <w:rFonts w:ascii="Open Sans" w:hAnsi="Open Sans"/>
          <w:lang w:val="fr-CA"/>
        </w:rPr>
      </w:pPr>
      <w:r w:rsidRPr="00DB00E1">
        <w:rPr>
          <w:rFonts w:ascii="Open Sans" w:hAnsi="Open Sans"/>
          <w:lang w:val="fr-CA"/>
        </w:rPr>
        <w:t xml:space="preserve">Učenici takođe mogu sami otkriti da je puno bolje koristiti jednostavno oznake za boje, na primjer numerisane figure, umjesto da se zemlje zaista i boje jer to omogućava da promijenimo već dodjeljene boje ako nam se neki novi način učini boljim. </w:t>
      </w:r>
    </w:p>
    <w:p w:rsidR="00673612" w:rsidRPr="00DB00E1" w:rsidRDefault="00581F68">
      <w:pPr>
        <w:rPr>
          <w:rFonts w:ascii="Open Sans" w:hAnsi="Open Sans"/>
          <w:lang w:val="fr-CA"/>
        </w:rPr>
      </w:pPr>
      <w:r w:rsidRPr="00DB00E1">
        <w:rPr>
          <w:rFonts w:ascii="Open Sans" w:hAnsi="Open Sans"/>
          <w:lang w:val="fr-CA"/>
        </w:rPr>
        <w:t xml:space="preserve">Starije učenike možete pitati da objasne kako znaju da su dostigli minimalan broj boja potrebnih za bojenje jedne mape. Na primjer, najmanje tri boje su neophodne za bojenje ove mape jer ona sadrži jednu grupu od tri zemlje tako da svaka od njih ima granicu sa ostale dvije. </w:t>
      </w:r>
    </w:p>
    <w:p w:rsidR="00673612" w:rsidRPr="00DB00E1" w:rsidRDefault="00581F68">
      <w:pPr>
        <w:rPr>
          <w:rFonts w:ascii="Open Sans" w:hAnsi="Open Sans"/>
          <w:lang w:val="fr-CA"/>
        </w:rPr>
      </w:pPr>
      <w:r w:rsidRPr="00DB00E1">
        <w:rPr>
          <w:rFonts w:ascii="Open Sans" w:hAnsi="Open Sans"/>
          <w:lang w:val="fr-CA"/>
        </w:rPr>
        <w:t>Ukoliko učenik završi sa svim zadacima ranije nego ostali zatražite od njih da kreiraju mapu koja zahtjeva korištenje pet različitih boja. Dokazano je (matematički) da se bilo koja mapa može obojiti koristeći samo četiri boje tako da će ih ovaj zadatak držati “zaposlene” neko vrijeme</w:t>
      </w:r>
      <w:r w:rsidR="00673612" w:rsidRPr="00DB00E1">
        <w:rPr>
          <w:rFonts w:ascii="Open Sans" w:hAnsi="Open Sans"/>
          <w:lang w:val="fr-CA"/>
        </w:rPr>
        <w:t>!</w:t>
      </w:r>
      <w:r w:rsidRPr="00DB00E1">
        <w:rPr>
          <w:rFonts w:ascii="Open Sans" w:hAnsi="Open Sans"/>
          <w:lang w:val="fr-CA"/>
        </w:rPr>
        <w:t xml:space="preserve"> Prema našem iskustvu, učenici će brzo pronaći mapi za koje vjeruju na početku da zahtjevaju pet boja ali naravno da je uvijek moguće pravilno obojiti takvu mapu koristeći samo četiri boje. </w:t>
      </w:r>
    </w:p>
    <w:p w:rsidR="008900AD" w:rsidRPr="00581F68" w:rsidRDefault="00673612" w:rsidP="008900AD">
      <w:pPr>
        <w:pStyle w:val="WorksheetTitle"/>
        <w:rPr>
          <w:rFonts w:ascii="Open Sans" w:hAnsi="Open Sans"/>
          <w:lang w:val="fr-CA"/>
        </w:rPr>
      </w:pPr>
      <w:r w:rsidRPr="00581F68">
        <w:rPr>
          <w:lang w:val="fr-CA"/>
        </w:rPr>
        <w:br w:type="page"/>
      </w:r>
      <w:r w:rsidR="00581F68" w:rsidRPr="00581F68">
        <w:rPr>
          <w:rFonts w:ascii="Open Sans" w:hAnsi="Open Sans"/>
          <w:lang w:val="fr-CA"/>
        </w:rPr>
        <w:lastRenderedPageBreak/>
        <w:t>Radni list za Aktivnost</w:t>
      </w:r>
      <w:r w:rsidRPr="00581F68">
        <w:rPr>
          <w:rFonts w:ascii="Open Sans" w:hAnsi="Open Sans"/>
          <w:lang w:val="fr-CA"/>
        </w:rPr>
        <w:t xml:space="preserve">: </w:t>
      </w:r>
      <w:r w:rsidR="00581F68" w:rsidRPr="00581F68">
        <w:rPr>
          <w:rFonts w:ascii="Open Sans" w:hAnsi="Open Sans"/>
          <w:lang w:val="fr-CA"/>
        </w:rPr>
        <w:t xml:space="preserve">Bojenje grafova </w:t>
      </w:r>
      <w:r w:rsidRPr="00581F68">
        <w:rPr>
          <w:rFonts w:ascii="Open Sans" w:hAnsi="Open Sans"/>
          <w:lang w:val="fr-CA"/>
        </w:rPr>
        <w:t>1</w:t>
      </w:r>
    </w:p>
    <w:p w:rsidR="00673612" w:rsidRPr="00581F68" w:rsidRDefault="00673612">
      <w:pPr>
        <w:pStyle w:val="FreeForm"/>
        <w:rPr>
          <w:rFonts w:ascii="Open Sans" w:hAnsi="Open Sans"/>
          <w:lang w:val="fr-CA"/>
        </w:rPr>
      </w:pPr>
    </w:p>
    <w:p w:rsidR="00735089" w:rsidRPr="00735089" w:rsidRDefault="00735089" w:rsidP="00735089">
      <w:pPr>
        <w:pStyle w:val="WorksheetNormal"/>
        <w:rPr>
          <w:rFonts w:ascii="Open Sans" w:hAnsi="Open Sans"/>
          <w:lang w:val="fr-CA"/>
        </w:rPr>
      </w:pPr>
      <w:r w:rsidRPr="00735089">
        <w:rPr>
          <w:rFonts w:ascii="Open Sans" w:hAnsi="Open Sans"/>
          <w:lang w:val="fr-CA"/>
        </w:rPr>
        <w:t>Obojiti sve zemlje ove mape koristeći najmanji mogući broj boja pazeći pri tome da nikoje dvije zemlje koje imaju zajedničku granicu nisu obojene istom bojom.</w:t>
      </w:r>
      <w:r>
        <w:rPr>
          <w:rFonts w:ascii="Open Sans" w:hAnsi="Open Sans"/>
          <w:lang w:val="fr-CA"/>
        </w:rPr>
        <w:t xml:space="preserve"> </w:t>
      </w:r>
    </w:p>
    <w:p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1FC7A28B" wp14:editId="1392398F">
            <wp:extent cx="4300855" cy="6486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2">
                      <a:extLst>
                        <a:ext uri="{28A0092B-C50C-407E-A947-70E740481C1C}">
                          <a14:useLocalDpi xmlns:a14="http://schemas.microsoft.com/office/drawing/2010/main" val="0"/>
                        </a:ext>
                      </a:extLst>
                    </a:blip>
                    <a:srcRect l="8643" t="4340" r="6047" b="4509"/>
                    <a:stretch>
                      <a:fillRect/>
                    </a:stretch>
                  </pic:blipFill>
                  <pic:spPr bwMode="auto">
                    <a:xfrm>
                      <a:off x="0" y="0"/>
                      <a:ext cx="4300855" cy="6486525"/>
                    </a:xfrm>
                    <a:prstGeom prst="rect">
                      <a:avLst/>
                    </a:prstGeom>
                    <a:noFill/>
                    <a:ln>
                      <a:noFill/>
                    </a:ln>
                  </pic:spPr>
                </pic:pic>
              </a:graphicData>
            </a:graphic>
          </wp:inline>
        </w:drawing>
      </w:r>
    </w:p>
    <w:p w:rsidR="00F82565" w:rsidRDefault="00F82565" w:rsidP="00696870">
      <w:pPr>
        <w:pStyle w:val="WorksheetNormal"/>
        <w:tabs>
          <w:tab w:val="left" w:pos="1540"/>
        </w:tabs>
        <w:rPr>
          <w:rFonts w:ascii="Open Sans" w:hAnsi="Open Sans"/>
        </w:rPr>
        <w:sectPr w:rsidR="00F82565" w:rsidSect="00894B96">
          <w:headerReference w:type="even" r:id="rId153"/>
          <w:pgSz w:w="11906" w:h="16838"/>
          <w:pgMar w:top="1418" w:right="1701" w:bottom="1985" w:left="1701" w:header="709" w:footer="376" w:gutter="0"/>
          <w:cols w:space="720"/>
        </w:sectPr>
      </w:pPr>
    </w:p>
    <w:p w:rsidR="00673612" w:rsidRPr="00D32F91" w:rsidRDefault="00D32F91">
      <w:pPr>
        <w:pStyle w:val="WorksheetTitle"/>
        <w:rPr>
          <w:rFonts w:ascii="Open Sans" w:hAnsi="Open Sans"/>
          <w:lang w:val="fr-CA"/>
        </w:rPr>
      </w:pPr>
      <w:bookmarkStart w:id="67" w:name="Worksheet_Binarycopy"/>
      <w:bookmarkEnd w:id="67"/>
      <w:r w:rsidRPr="00581F68">
        <w:rPr>
          <w:rFonts w:ascii="Open Sans" w:hAnsi="Open Sans"/>
          <w:lang w:val="fr-CA"/>
        </w:rPr>
        <w:lastRenderedPageBreak/>
        <w:t>Radni list za Aktivnost: Bojenje grafova</w:t>
      </w:r>
      <w:r w:rsidR="00673612" w:rsidRPr="00D32F91">
        <w:rPr>
          <w:rFonts w:ascii="Open Sans" w:hAnsi="Open Sans"/>
          <w:lang w:val="fr-CA"/>
        </w:rPr>
        <w:t xml:space="preserve"> 2</w:t>
      </w:r>
    </w:p>
    <w:p w:rsidR="00735089" w:rsidRPr="00735089" w:rsidRDefault="00735089" w:rsidP="00735089">
      <w:pPr>
        <w:pStyle w:val="WorksheetNormal"/>
        <w:rPr>
          <w:rFonts w:ascii="Open Sans" w:hAnsi="Open Sans"/>
          <w:lang w:val="fr-CA"/>
        </w:rPr>
      </w:pPr>
      <w:r w:rsidRPr="00735089">
        <w:rPr>
          <w:rFonts w:ascii="Open Sans" w:hAnsi="Open Sans"/>
          <w:lang w:val="fr-CA"/>
        </w:rPr>
        <w:t>Obojiti sve zemlje ove mape koristeći najmanji mogući broj boja pazeći pri tome da nikoje dvije zemlje koje imaju zajedničku granicu nisu obojene istom bojom.</w:t>
      </w:r>
      <w:r>
        <w:rPr>
          <w:rFonts w:ascii="Open Sans" w:hAnsi="Open Sans"/>
          <w:lang w:val="fr-CA"/>
        </w:rPr>
        <w:t xml:space="preserve"> </w:t>
      </w:r>
    </w:p>
    <w:p w:rsid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5CB6E9B2" wp14:editId="546427F7">
            <wp:extent cx="4843780" cy="6472555"/>
            <wp:effectExtent l="0" t="0" r="762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54">
                      <a:extLst>
                        <a:ext uri="{28A0092B-C50C-407E-A947-70E740481C1C}">
                          <a14:useLocalDpi xmlns:a14="http://schemas.microsoft.com/office/drawing/2010/main" val="0"/>
                        </a:ext>
                      </a:extLst>
                    </a:blip>
                    <a:srcRect l="2608" t="2147" r="1424" b="7083"/>
                    <a:stretch>
                      <a:fillRect/>
                    </a:stretch>
                  </pic:blipFill>
                  <pic:spPr bwMode="auto">
                    <a:xfrm>
                      <a:off x="0" y="0"/>
                      <a:ext cx="4843780" cy="6472555"/>
                    </a:xfrm>
                    <a:prstGeom prst="rect">
                      <a:avLst/>
                    </a:prstGeom>
                    <a:noFill/>
                    <a:ln>
                      <a:noFill/>
                    </a:ln>
                  </pic:spPr>
                </pic:pic>
              </a:graphicData>
            </a:graphic>
          </wp:inline>
        </w:drawing>
      </w:r>
    </w:p>
    <w:p w:rsidR="00F82565" w:rsidRDefault="00F82565" w:rsidP="00894B96">
      <w:pPr>
        <w:pStyle w:val="WorksheetNormal"/>
        <w:jc w:val="center"/>
        <w:rPr>
          <w:rFonts w:ascii="Open Sans" w:hAnsi="Open Sans"/>
        </w:rPr>
      </w:pPr>
    </w:p>
    <w:p w:rsidR="00F82565" w:rsidRDefault="00F82565" w:rsidP="00894B96">
      <w:pPr>
        <w:pStyle w:val="WorksheetNormal"/>
        <w:jc w:val="center"/>
        <w:rPr>
          <w:rFonts w:ascii="Open Sans" w:hAnsi="Open Sans"/>
        </w:rPr>
      </w:pPr>
    </w:p>
    <w:p w:rsidR="00D32F91" w:rsidRPr="00673612" w:rsidRDefault="00D32F91" w:rsidP="00894B96">
      <w:pPr>
        <w:pStyle w:val="WorksheetNormal"/>
        <w:jc w:val="center"/>
        <w:rPr>
          <w:rFonts w:ascii="Open Sans" w:hAnsi="Open Sans"/>
        </w:rPr>
      </w:pPr>
    </w:p>
    <w:p w:rsidR="00F82565" w:rsidRPr="00D32F91" w:rsidRDefault="00D32F91" w:rsidP="00F82565">
      <w:pPr>
        <w:pStyle w:val="WorksheetTitle"/>
        <w:rPr>
          <w:rFonts w:ascii="Open Sans" w:hAnsi="Open Sans"/>
          <w:lang w:val="fr-CA"/>
        </w:rPr>
      </w:pPr>
      <w:r w:rsidRPr="00581F68">
        <w:rPr>
          <w:rFonts w:ascii="Open Sans" w:hAnsi="Open Sans"/>
          <w:lang w:val="fr-CA"/>
        </w:rPr>
        <w:lastRenderedPageBreak/>
        <w:t>Radni list za Aktivnost: Bojenje grafova</w:t>
      </w:r>
      <w:r w:rsidR="00F82565" w:rsidRPr="00D32F91">
        <w:rPr>
          <w:rFonts w:ascii="Open Sans" w:hAnsi="Open Sans"/>
          <w:lang w:val="fr-CA"/>
        </w:rPr>
        <w:t xml:space="preserve"> 3</w:t>
      </w:r>
    </w:p>
    <w:p w:rsidR="00735089" w:rsidRPr="00735089" w:rsidRDefault="00735089" w:rsidP="00735089">
      <w:pPr>
        <w:pStyle w:val="WorksheetNormal"/>
        <w:rPr>
          <w:rFonts w:ascii="Open Sans" w:hAnsi="Open Sans"/>
          <w:lang w:val="fr-CA"/>
        </w:rPr>
      </w:pPr>
      <w:r w:rsidRPr="00735089">
        <w:rPr>
          <w:rFonts w:ascii="Open Sans" w:hAnsi="Open Sans"/>
          <w:lang w:val="fr-CA"/>
        </w:rPr>
        <w:t>Obojiti sve zemlje ove mape koristeći najmanji mogući broj boja pazeći pri tome da nikoje dvije zemlje koje imaju zajedničku granicu nisu obojene istom bojom.</w:t>
      </w:r>
      <w:r>
        <w:rPr>
          <w:rFonts w:ascii="Open Sans" w:hAnsi="Open Sans"/>
          <w:lang w:val="fr-CA"/>
        </w:rPr>
        <w:t xml:space="preserve"> </w:t>
      </w:r>
    </w:p>
    <w:p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70302D73" wp14:editId="230919EF">
            <wp:extent cx="4686300" cy="661543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86300" cy="6615430"/>
                    </a:xfrm>
                    <a:prstGeom prst="rect">
                      <a:avLst/>
                    </a:prstGeom>
                    <a:noFill/>
                    <a:ln>
                      <a:noFill/>
                    </a:ln>
                  </pic:spPr>
                </pic:pic>
              </a:graphicData>
            </a:graphic>
          </wp:inline>
        </w:drawing>
      </w:r>
    </w:p>
    <w:p w:rsidR="00673612" w:rsidRDefault="00673612" w:rsidP="00894B96">
      <w:pPr>
        <w:pStyle w:val="WorksheetNormal"/>
        <w:jc w:val="center"/>
        <w:rPr>
          <w:rFonts w:ascii="Open Sans" w:hAnsi="Open Sans"/>
        </w:rPr>
      </w:pPr>
    </w:p>
    <w:p w:rsidR="00696870" w:rsidRPr="00673612" w:rsidRDefault="00696870" w:rsidP="00894B96">
      <w:pPr>
        <w:pStyle w:val="WorksheetNormal"/>
        <w:jc w:val="center"/>
        <w:rPr>
          <w:rFonts w:ascii="Open Sans" w:hAnsi="Open Sans"/>
        </w:rPr>
      </w:pPr>
    </w:p>
    <w:p w:rsidR="00673612" w:rsidRPr="00D32F91" w:rsidRDefault="00D32F91">
      <w:pPr>
        <w:pStyle w:val="WorksheetTitle"/>
        <w:rPr>
          <w:rFonts w:ascii="Open Sans" w:hAnsi="Open Sans"/>
          <w:lang w:val="fr-CA"/>
        </w:rPr>
      </w:pPr>
      <w:bookmarkStart w:id="68" w:name="Worksheet_Binarycopy1"/>
      <w:bookmarkEnd w:id="68"/>
      <w:r w:rsidRPr="00581F68">
        <w:rPr>
          <w:rFonts w:ascii="Open Sans" w:hAnsi="Open Sans"/>
          <w:lang w:val="fr-CA"/>
        </w:rPr>
        <w:lastRenderedPageBreak/>
        <w:t>Radni list za Aktivnost: Bojenje grafova</w:t>
      </w:r>
      <w:r w:rsidR="00673612" w:rsidRPr="00D32F91">
        <w:rPr>
          <w:rFonts w:ascii="Open Sans" w:hAnsi="Open Sans"/>
          <w:lang w:val="fr-CA"/>
        </w:rPr>
        <w:t xml:space="preserve"> 4</w:t>
      </w:r>
    </w:p>
    <w:p w:rsidR="00673612" w:rsidRPr="00DB00E1" w:rsidRDefault="00735089">
      <w:pPr>
        <w:pStyle w:val="WorksheetNormal"/>
        <w:rPr>
          <w:rFonts w:ascii="Open Sans" w:hAnsi="Open Sans"/>
          <w:lang w:val="fr-CA"/>
        </w:rPr>
      </w:pPr>
      <w:r w:rsidRPr="00735089">
        <w:rPr>
          <w:rFonts w:ascii="Open Sans" w:hAnsi="Open Sans"/>
          <w:lang w:val="fr-CA"/>
        </w:rPr>
        <w:t>Obojiti sve zemlje ove mape koristeći najmanji mogući broj boja pazeći pri tome da nikoje dvije zemlje koje imaju zajedničku granicu nisu obojene istom bojom.</w:t>
      </w:r>
      <w:r>
        <w:rPr>
          <w:rFonts w:ascii="Open Sans" w:hAnsi="Open Sans"/>
          <w:lang w:val="fr-CA"/>
        </w:rPr>
        <w:t xml:space="preserve"> </w:t>
      </w:r>
    </w:p>
    <w:p w:rsidR="00673612" w:rsidRPr="00DB00E1" w:rsidRDefault="008B61D4">
      <w:pPr>
        <w:pStyle w:val="WorksheetNormal"/>
        <w:rPr>
          <w:rFonts w:ascii="Open Sans" w:hAnsi="Open Sans"/>
          <w:lang w:val="fr-CA"/>
        </w:rPr>
      </w:pPr>
      <w:r>
        <w:rPr>
          <w:rFonts w:ascii="Open Sans" w:hAnsi="Open Sans"/>
          <w:noProof/>
          <w:lang w:val="en-US"/>
        </w:rPr>
        <w:drawing>
          <wp:anchor distT="0" distB="0" distL="114300" distR="114300" simplePos="0" relativeHeight="251639808" behindDoc="0" locked="0" layoutInCell="1" allowOverlap="1" wp14:anchorId="48B3784D" wp14:editId="5C6A3086">
            <wp:simplePos x="0" y="0"/>
            <wp:positionH relativeFrom="character">
              <wp:posOffset>0</wp:posOffset>
            </wp:positionH>
            <wp:positionV relativeFrom="line">
              <wp:posOffset>0</wp:posOffset>
            </wp:positionV>
            <wp:extent cx="5039995" cy="7066915"/>
            <wp:effectExtent l="0" t="0" r="0" b="0"/>
            <wp:wrapNone/>
            <wp:docPr id="4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9995" cy="7066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81AF897" wp14:editId="71B32BFA">
                <wp:extent cx="5043805" cy="7072630"/>
                <wp:effectExtent l="0" t="0" r="0" b="0"/>
                <wp:docPr id="25"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07263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10FEE453" id="AutoShape 165" o:spid="_x0000_s1026" style="width:397.15pt;height:5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" filled="f" stroked="f">
                <o:lock v:ext="edit" aspectratio="t"/>
                <w10:anchorlock/>
              </v:rect>
            </w:pict>
          </mc:Fallback>
        </mc:AlternateContent>
      </w:r>
      <w:r w:rsidR="00673612" w:rsidRPr="00DB00E1">
        <w:rPr>
          <w:lang w:val="fr-CA"/>
        </w:rPr>
        <w:br w:type="page"/>
      </w:r>
      <w:r w:rsidR="00BD53E5" w:rsidRPr="00DB00E1">
        <w:rPr>
          <w:rFonts w:ascii="Open Sans" w:hAnsi="Open Sans"/>
          <w:b/>
          <w:lang w:val="fr-CA"/>
        </w:rPr>
        <w:lastRenderedPageBreak/>
        <w:t>Varijacije i Proširenja</w:t>
      </w:r>
    </w:p>
    <w:p w:rsidR="00673612" w:rsidRPr="00DB00E1" w:rsidRDefault="008B61D4">
      <w:pPr>
        <w:rPr>
          <w:rFonts w:ascii="Open Sans" w:hAnsi="Open Sans"/>
          <w:lang w:val="fr-CA"/>
        </w:rPr>
      </w:pPr>
      <w:r>
        <w:rPr>
          <w:rFonts w:ascii="Open Sans" w:hAnsi="Open Sans"/>
          <w:noProof/>
          <w:lang w:val="en-US"/>
        </w:rPr>
        <w:drawing>
          <wp:anchor distT="152400" distB="152400" distL="152400" distR="152400" simplePos="0" relativeHeight="251655168" behindDoc="0" locked="0" layoutInCell="1" allowOverlap="1" wp14:anchorId="2DBF91CC" wp14:editId="45D1BF69">
            <wp:simplePos x="0" y="0"/>
            <wp:positionH relativeFrom="column">
              <wp:align>right</wp:align>
            </wp:positionH>
            <wp:positionV relativeFrom="line">
              <wp:posOffset>0</wp:posOffset>
            </wp:positionV>
            <wp:extent cx="2879725" cy="4037965"/>
            <wp:effectExtent l="0" t="0" r="0" b="635"/>
            <wp:wrapThrough wrapText="left">
              <wp:wrapPolygon edited="0">
                <wp:start x="0" y="0"/>
                <wp:lineTo x="0" y="21468"/>
                <wp:lineTo x="21338" y="21468"/>
                <wp:lineTo x="21338" y="0"/>
                <wp:lineTo x="0" y="0"/>
              </wp:wrapPolygon>
            </wp:wrapThrough>
            <wp:docPr id="49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79725" cy="403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BD53E5" w:rsidRPr="00DB00E1">
        <w:rPr>
          <w:rFonts w:ascii="Open Sans" w:hAnsi="Open Sans"/>
          <w:lang w:val="fr-CA"/>
        </w:rPr>
        <w:t>Postoji jedan jednostavan način da se konstruišu mape koje zahtjevaju samo dvije boje, upravo kako je to pokazano ovdje. Ova mapa je nacrtana tako što se preklapaju zatvorene krive linije (linije čiji početak se sastaje sa njenim krajem)</w:t>
      </w:r>
      <w:r w:rsidR="00673612" w:rsidRPr="00DB00E1">
        <w:rPr>
          <w:rFonts w:ascii="Open Sans" w:hAnsi="Open Sans"/>
          <w:lang w:val="fr-CA"/>
        </w:rPr>
        <w:t xml:space="preserve">. </w:t>
      </w:r>
      <w:r w:rsidR="00BD53E5" w:rsidRPr="00DB00E1">
        <w:rPr>
          <w:rFonts w:ascii="Open Sans" w:hAnsi="Open Sans"/>
          <w:lang w:val="fr-CA"/>
        </w:rPr>
        <w:t xml:space="preserve">Možete nacrtati bilo koji broj ovih krivih, u bilo kojem obliku koji želite, i slagati ih jednu na drugu kako želite i uvijek ćete završiti sa mapom koju možete obojiti samo sa dvije boje. Učenici mogu eksperimentisati sa ovim tipom mapa kreirajući ih po svojoj volji. </w:t>
      </w:r>
    </w:p>
    <w:p w:rsidR="00673612" w:rsidRPr="00DB00E1" w:rsidRDefault="00EE32A0">
      <w:pPr>
        <w:rPr>
          <w:rFonts w:ascii="Open Sans" w:hAnsi="Open Sans"/>
          <w:lang w:val="fr-CA"/>
        </w:rPr>
      </w:pPr>
      <w:r w:rsidRPr="00EE32A0">
        <w:rPr>
          <w:rFonts w:ascii="Open Sans" w:hAnsi="Open Sans"/>
          <w:lang w:val="fr-CA"/>
        </w:rPr>
        <w:t>Četiri boje su ovdje dovoljne da se pravilon oboji mapa nacrtana na listu papira ili na lopti (to jest, jedan globus). Neko se može upitati (i naučnici su plaćeni da se pitaju takve stvari) koliko boja je potrebno da se oboje mape na nekoj čudnoj, neobičnoj površini (na primjer, na jednoj krofni sa rupom u sredini).</w:t>
      </w:r>
      <w:r>
        <w:rPr>
          <w:rFonts w:ascii="Open Sans" w:hAnsi="Open Sans"/>
          <w:lang w:val="fr-CA"/>
        </w:rPr>
        <w:t xml:space="preserve"> </w:t>
      </w:r>
      <w:r w:rsidRPr="00EE32A0">
        <w:rPr>
          <w:rFonts w:ascii="Open Sans" w:hAnsi="Open Sans"/>
          <w:lang w:val="fr-CA"/>
        </w:rPr>
        <w:t>U tom slučaju potrebno bi bilo najviše pet boja za bilo kakvu mapu.</w:t>
      </w:r>
      <w:r>
        <w:rPr>
          <w:rFonts w:ascii="Open Sans" w:hAnsi="Open Sans"/>
          <w:lang w:val="fr-CA"/>
        </w:rPr>
        <w:t xml:space="preserve"> </w:t>
      </w:r>
      <w:r w:rsidRPr="00DB00E1">
        <w:rPr>
          <w:rFonts w:ascii="Open Sans" w:hAnsi="Open Sans"/>
          <w:lang w:val="fr-CA"/>
        </w:rPr>
        <w:t>Učenici mogu probati sami eksperimentisati sa ovim.</w:t>
      </w:r>
    </w:p>
    <w:p w:rsidR="00673612" w:rsidRPr="00DB00E1" w:rsidRDefault="00EE32A0" w:rsidP="00CD268E">
      <w:pPr>
        <w:rPr>
          <w:rFonts w:ascii="Open Sans" w:hAnsi="Open Sans"/>
          <w:lang w:val="fr-CA"/>
        </w:rPr>
      </w:pPr>
      <w:r w:rsidRPr="00DB00E1">
        <w:rPr>
          <w:rFonts w:ascii="Open Sans" w:hAnsi="Open Sans"/>
          <w:lang w:val="fr-CA"/>
        </w:rPr>
        <w:t>Ima mnogo zanimljivih varijacija problema bojenja mapa gdje svaki takav problem void u smjeru gdje je malo šta poznato sa sigurnošću. Na primjer, ukoliko bojim neku mapu na jednom listu papira onda sam siguran, ako sve radim na pametan način, da su mi četiri boje dovoljne. Ali pretpostavimo da umjesto da radim sam bojim mapu sa svojim partnerom koji nije tako iskusan i izvježban (ili čak želi da mi oteža zadatak) i to tako da naizmjenično bojimo po jednu zemlju na mapi. Pretpostavimo da ja radim na pametan način i najbolje što mogu dok moj partner radi samo ono što je “dozvoljeno” kada svak</w:t>
      </w:r>
      <w:r w:rsidR="00CD268E" w:rsidRPr="00DB00E1">
        <w:rPr>
          <w:rFonts w:ascii="Open Sans" w:hAnsi="Open Sans"/>
          <w:lang w:val="fr-CA"/>
        </w:rPr>
        <w:t xml:space="preserve">ome dođe njegov red za bojenje. Koliko boja je potrebno imati na stolu da bi ja, u svom svom znanju i izvježbanosti, mogao primorati svog partnera da uvijek ima izbor nekog legalnog bojenja i da ne može na pametan način opstruirati cijeli process bojenja. Maksimalan broj boja nije poznat! Godine 1992 dokazano je da će uvijek 33 boje biti dovoljne a u 2008 godine ovaj broj (i dokaz) je poboljšan tako da znamo da će 17 boja biti dovoljno. Još uvijek ne znamo da uvijek postoji slučaj kada nam treba upravo 17 boja. </w:t>
      </w:r>
      <w:r w:rsidR="00673612" w:rsidRPr="00DB00E1">
        <w:rPr>
          <w:rFonts w:ascii="Open Sans" w:hAnsi="Open Sans"/>
          <w:lang w:val="fr-CA"/>
        </w:rPr>
        <w:t>(</w:t>
      </w:r>
      <w:r w:rsidR="00CD268E" w:rsidRPr="00DB00E1">
        <w:rPr>
          <w:rFonts w:ascii="Open Sans" w:hAnsi="Open Sans"/>
          <w:lang w:val="fr-CA"/>
        </w:rPr>
        <w:t xml:space="preserve">Eksperti, poznavaoci problema osjećaju i procjenjuju da je dovoljno 10 boja ali nemaju dokaz.) Učenici se mogu zabaviti imitirajući ovu situaciju na svojim mapama i radeći u parovima. Suparniku je cilj da maksimizira broj boja koje su potrebne protivniku da oboji cijelu mapu. </w:t>
      </w:r>
    </w:p>
    <w:p w:rsidR="00A60631" w:rsidRPr="00DB00E1" w:rsidRDefault="00CD268E" w:rsidP="00F82565">
      <w:pPr>
        <w:rPr>
          <w:rFonts w:ascii="Open Sans" w:hAnsi="Open Sans"/>
          <w:lang w:val="fr-CA"/>
        </w:rPr>
      </w:pPr>
      <w:r w:rsidRPr="00DB00E1">
        <w:rPr>
          <w:rFonts w:ascii="Open Sans" w:hAnsi="Open Sans"/>
          <w:lang w:val="fr-CA"/>
        </w:rPr>
        <w:t xml:space="preserve">Jedna druga varijacija problema bojenja mapa je poznata I pod nazivom bojenje imperije (eng. </w:t>
      </w:r>
      <w:r w:rsidR="00673612" w:rsidRPr="00DB00E1">
        <w:rPr>
          <w:rFonts w:ascii="Open Sans" w:hAnsi="Open Sans"/>
          <w:i/>
          <w:lang w:val="fr-CA"/>
        </w:rPr>
        <w:t>empire coloring</w:t>
      </w:r>
      <w:r w:rsidRPr="00DB00E1">
        <w:rPr>
          <w:rFonts w:ascii="Open Sans" w:hAnsi="Open Sans"/>
          <w:i/>
          <w:lang w:val="fr-CA"/>
        </w:rPr>
        <w:t>)</w:t>
      </w:r>
      <w:r w:rsidR="00673612" w:rsidRPr="00DB00E1">
        <w:rPr>
          <w:rFonts w:ascii="Open Sans" w:hAnsi="Open Sans"/>
          <w:lang w:val="fr-CA"/>
        </w:rPr>
        <w:t xml:space="preserve">, </w:t>
      </w:r>
      <w:r w:rsidRPr="00DB00E1">
        <w:rPr>
          <w:rFonts w:ascii="Open Sans" w:hAnsi="Open Sans"/>
          <w:lang w:val="fr-CA"/>
        </w:rPr>
        <w:t xml:space="preserve">i ovdje počinjemo sa dvije različite mape na dva lista papira tako da imamo jednak broj zemalja na obje mape. Svaka zemlja na jednoj od mapa (nazovimo je na primjer Zemaljska kugla) je pridružena, uparena sa tačno jednom zemljom na drugoj </w:t>
      </w:r>
      <w:r w:rsidRPr="00DB00E1">
        <w:rPr>
          <w:rFonts w:ascii="Open Sans" w:hAnsi="Open Sans"/>
          <w:lang w:val="fr-CA"/>
        </w:rPr>
        <w:lastRenderedPageBreak/>
        <w:t>mapi (što može predstavljati kolonije na Mjesecu). Pored uobičajenih zahtjeva i uslova za bojenje mapa</w:t>
      </w:r>
      <w:r w:rsidR="00A60631" w:rsidRPr="00DB00E1">
        <w:rPr>
          <w:rFonts w:ascii="Open Sans" w:hAnsi="Open Sans"/>
          <w:lang w:val="fr-CA"/>
        </w:rPr>
        <w:t xml:space="preserve">, to  jest bojenje dvije susjedne zemlja različitim bojama, dodajemo i uslov da svaka zemlja na Zemaljskoj kugli mora biti obojena istom bojom kao i njena uparena zemlja na Mjesecu. Koliko  boja nam je potrebno za rješenje ovog problema ? Odgovor na ovo pitanje je, trenutno, nepoznat. </w:t>
      </w:r>
    </w:p>
    <w:p w:rsidR="00A60631" w:rsidRPr="00DB00E1" w:rsidRDefault="00A60631">
      <w:pPr>
        <w:spacing w:after="0"/>
        <w:ind w:left="0"/>
        <w:rPr>
          <w:rFonts w:ascii="Open Sans" w:hAnsi="Open Sans" w:cs="Arial"/>
          <w:b/>
          <w:bCs/>
          <w:iCs/>
          <w:sz w:val="48"/>
          <w:szCs w:val="28"/>
          <w:lang w:val="fr-CA"/>
        </w:rPr>
      </w:pPr>
      <w:r w:rsidRPr="00DB00E1">
        <w:rPr>
          <w:rFonts w:ascii="Open Sans" w:hAnsi="Open Sans"/>
          <w:lang w:val="fr-CA"/>
        </w:rPr>
        <w:br w:type="page"/>
      </w:r>
    </w:p>
    <w:p w:rsidR="00F82565" w:rsidRPr="00BF6183" w:rsidRDefault="00BF6183" w:rsidP="00F82565">
      <w:pPr>
        <w:pStyle w:val="HiddenfromContents"/>
        <w:rPr>
          <w:rFonts w:ascii="Open Sans" w:hAnsi="Open Sans"/>
          <w:lang w:val="fr-CA"/>
        </w:rPr>
      </w:pPr>
      <w:r w:rsidRPr="00BF6183">
        <w:rPr>
          <w:rFonts w:ascii="Open Sans" w:hAnsi="Open Sans"/>
          <w:lang w:val="fr-CA"/>
        </w:rPr>
        <w:lastRenderedPageBreak/>
        <w:t>Zašto je ovo sve važno?</w:t>
      </w:r>
    </w:p>
    <w:p w:rsidR="00673612" w:rsidRPr="00DB00E1" w:rsidRDefault="00BF6183">
      <w:pPr>
        <w:rPr>
          <w:rFonts w:ascii="Open Sans" w:hAnsi="Open Sans"/>
          <w:lang w:val="fr-CA"/>
        </w:rPr>
      </w:pPr>
      <w:r w:rsidRPr="00BF6183">
        <w:rPr>
          <w:rFonts w:ascii="Open Sans" w:hAnsi="Open Sans"/>
          <w:lang w:val="fr-CA"/>
        </w:rPr>
        <w:t>Problem bojenja mape koji smo istraživali u ovoj aktivnosti se, u principu, sastoji od traženja minimalnog broja boja</w:t>
      </w:r>
      <w:r w:rsidR="00673612" w:rsidRPr="00BF6183">
        <w:rPr>
          <w:rFonts w:ascii="Open Sans" w:hAnsi="Open Sans"/>
          <w:lang w:val="fr-CA"/>
        </w:rPr>
        <w:t>—</w:t>
      </w:r>
      <w:r w:rsidRPr="00BF6183">
        <w:rPr>
          <w:rFonts w:ascii="Open Sans" w:hAnsi="Open Sans"/>
          <w:lang w:val="fr-CA"/>
        </w:rPr>
        <w:t>dvije</w:t>
      </w:r>
      <w:r w:rsidR="00673612" w:rsidRPr="00BF6183">
        <w:rPr>
          <w:rFonts w:ascii="Open Sans" w:hAnsi="Open Sans"/>
          <w:lang w:val="fr-CA"/>
        </w:rPr>
        <w:t>, tr</w:t>
      </w:r>
      <w:r w:rsidRPr="00BF6183">
        <w:rPr>
          <w:rFonts w:ascii="Open Sans" w:hAnsi="Open Sans"/>
          <w:lang w:val="fr-CA"/>
        </w:rPr>
        <w:t>i</w:t>
      </w:r>
      <w:r w:rsidR="00673612" w:rsidRPr="00BF6183">
        <w:rPr>
          <w:rFonts w:ascii="Open Sans" w:hAnsi="Open Sans"/>
          <w:lang w:val="fr-CA"/>
        </w:rPr>
        <w:t xml:space="preserve">, </w:t>
      </w:r>
      <w:r w:rsidRPr="00BF6183">
        <w:rPr>
          <w:rFonts w:ascii="Open Sans" w:hAnsi="Open Sans"/>
          <w:lang w:val="fr-CA"/>
        </w:rPr>
        <w:t>ili četiri</w:t>
      </w:r>
      <w:r w:rsidR="00673612" w:rsidRPr="00BF6183">
        <w:rPr>
          <w:rFonts w:ascii="Open Sans" w:hAnsi="Open Sans"/>
          <w:lang w:val="fr-CA"/>
        </w:rPr>
        <w:t>—</w:t>
      </w:r>
      <w:r w:rsidRPr="00BF6183">
        <w:rPr>
          <w:rFonts w:ascii="Open Sans" w:hAnsi="Open Sans"/>
          <w:lang w:val="fr-CA"/>
        </w:rPr>
        <w:t>koje su potrebne da bi pravilno obojili neku određenu mapu</w:t>
      </w:r>
      <w:r w:rsidR="00673612" w:rsidRPr="00BF6183">
        <w:rPr>
          <w:rFonts w:ascii="Open Sans" w:hAnsi="Open Sans"/>
          <w:lang w:val="fr-CA"/>
        </w:rPr>
        <w:t xml:space="preserve">. </w:t>
      </w:r>
      <w:r w:rsidRPr="00DB00E1">
        <w:rPr>
          <w:rFonts w:ascii="Open Sans" w:hAnsi="Open Sans"/>
          <w:lang w:val="fr-CA"/>
        </w:rPr>
        <w:t xml:space="preserve">Pretpostavka (konjektura, eng. conjecture) da svaku mapu možemo pravilno obojiti koristeći samo četiri boje je formulisana već 1852 godine ali nije bila dokazana sve do 1976 godine. Računarske nauke su izuzetno bogate nerješenim problemima a podatak da je teorem o četiri boje dokazan tek nakon 120 godina pažljivog rada istraživača je ohrabrujući za one koje rade na drugim problemima čija rješenja nisu bili u stanju naći desetljećima. </w:t>
      </w:r>
    </w:p>
    <w:p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7216" behindDoc="0" locked="0" layoutInCell="1" allowOverlap="1" wp14:anchorId="294909E4" wp14:editId="1CD3A517">
            <wp:simplePos x="0" y="0"/>
            <wp:positionH relativeFrom="column">
              <wp:align>right</wp:align>
            </wp:positionH>
            <wp:positionV relativeFrom="line">
              <wp:posOffset>0</wp:posOffset>
            </wp:positionV>
            <wp:extent cx="2879725" cy="1565910"/>
            <wp:effectExtent l="0" t="0" r="0" b="8890"/>
            <wp:wrapThrough wrapText="left">
              <wp:wrapPolygon edited="0">
                <wp:start x="0" y="0"/>
                <wp:lineTo x="0" y="21372"/>
                <wp:lineTo x="21338" y="21372"/>
                <wp:lineTo x="21338" y="0"/>
                <wp:lineTo x="0" y="0"/>
              </wp:wrapPolygon>
            </wp:wrapThrough>
            <wp:docPr id="490"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7972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183">
        <w:rPr>
          <w:rFonts w:ascii="Open Sans" w:hAnsi="Open Sans"/>
        </w:rPr>
        <w:t xml:space="preserve">Problem bojenja mape pripada jednoj uopštenijoj klasi problema koje nazivamo </w:t>
      </w:r>
      <w:r w:rsidR="00673612" w:rsidRPr="00673612">
        <w:rPr>
          <w:rFonts w:ascii="Open Sans" w:hAnsi="Open Sans"/>
        </w:rPr>
        <w:t>“</w:t>
      </w:r>
      <w:r w:rsidR="00BF6183">
        <w:rPr>
          <w:rFonts w:ascii="Open Sans" w:hAnsi="Open Sans"/>
        </w:rPr>
        <w:t>bojenje grafova</w:t>
      </w:r>
      <w:r w:rsidR="00673612" w:rsidRPr="00673612">
        <w:rPr>
          <w:rFonts w:ascii="Open Sans" w:hAnsi="Open Sans"/>
        </w:rPr>
        <w:t>.”</w:t>
      </w:r>
      <w:r w:rsidR="00BF6183">
        <w:rPr>
          <w:rFonts w:ascii="Open Sans" w:hAnsi="Open Sans"/>
        </w:rPr>
        <w:t xml:space="preserve"> (eng. </w:t>
      </w:r>
      <w:r w:rsidR="00BF6183" w:rsidRPr="00673612">
        <w:rPr>
          <w:rFonts w:ascii="Open Sans" w:hAnsi="Open Sans"/>
        </w:rPr>
        <w:t>graph coloring</w:t>
      </w:r>
      <w:r w:rsidR="00BF6183">
        <w:rPr>
          <w:rFonts w:ascii="Open Sans" w:hAnsi="Open Sans"/>
        </w:rPr>
        <w:t xml:space="preserve">). U računarskim naukama jedan graf je abstraktan prikaz skupa relacija kao što je to prikazano ovdje na dijagramu. </w:t>
      </w:r>
    </w:p>
    <w:p w:rsidR="00673612" w:rsidRPr="005F702F" w:rsidRDefault="00DB00E1" w:rsidP="005F702F">
      <w:pPr>
        <w:rPr>
          <w:rFonts w:ascii="Open Sans" w:hAnsi="Open Sans"/>
          <w:lang w:val="bs-Latn-BA"/>
        </w:rPr>
      </w:pPr>
      <w:r>
        <w:rPr>
          <w:rFonts w:ascii="Open Sans" w:hAnsi="Open Sans"/>
        </w:rPr>
        <w:t xml:space="preserve">Kao </w:t>
      </w:r>
      <w:r>
        <w:rPr>
          <w:rFonts w:ascii="Open Sans" w:hAnsi="Open Sans"/>
          <w:lang w:val="bs-Latn-BA"/>
        </w:rPr>
        <w:t xml:space="preserve">što je već rečeno u Aktivnosti 9, Blatnjavi grad, pojam grafa se koristi i u matematici da bi se označili dijagrami koji u koordinatnom sistemu predstavljaju neke brojevne podatke ali za računarske stručnjake pojam grafa ima jedno drugačije značenje. U računarskim naukama, grafovi se predstavljaju koristeći kružiće ili velike tačke, koje onda tehnički nazivamo čvorovima (ili vrhovima), i predstavljaju objekte a linije koje povezuju čvorove predstavljaju određenu vrstu relacije između tih objekata. Graf na slici ovdje gore predstavlja mapu sa početka ove aktivnosti. Čvorovi predstavljaju zemlje a linija između dva čvora označava da te dvije zemlje imaju zajedničku granicu. Na ovom grafu pravilo za dobro bojenje čvorova je da nikoja dva povezana čvora ne mogu imati istu boju. Za razliku od problema bojenja jedne mape, ne postoje procjene ili ograničenja na broj boja potrebnih da se dobro oboji jedan graf. Naime, na jednom grafu je moguće dodavajući veze među čvorovima izraziti veliki broj ograničenja dok crtanje jedne </w:t>
      </w:r>
      <w:r w:rsidR="005F702F">
        <w:rPr>
          <w:rFonts w:ascii="Open Sans" w:hAnsi="Open Sans"/>
          <w:lang w:val="bs-Latn-BA"/>
        </w:rPr>
        <w:t xml:space="preserve">mape na </w:t>
      </w:r>
      <w:r>
        <w:rPr>
          <w:rFonts w:ascii="Open Sans" w:hAnsi="Open Sans"/>
          <w:lang w:val="bs-Latn-BA"/>
        </w:rPr>
        <w:t>dvodimenzionaln</w:t>
      </w:r>
      <w:r w:rsidR="005F702F">
        <w:rPr>
          <w:rFonts w:ascii="Open Sans" w:hAnsi="Open Sans"/>
          <w:lang w:val="bs-Latn-BA"/>
        </w:rPr>
        <w:t>om papiru značajno ograničava tipove i broj uslova koji se mogu iskazati. Problem bojenja grafa je problem nalaženja najmanjeg broja boja potrebnih da se oboji određeni graf.</w:t>
      </w:r>
    </w:p>
    <w:p w:rsidR="00673612" w:rsidRDefault="008B61D4" w:rsidP="005F702F">
      <w:pPr>
        <w:rPr>
          <w:rFonts w:ascii="Open Sans" w:hAnsi="Open Sans"/>
          <w:lang w:val="bs-Latn-BA"/>
        </w:rPr>
      </w:pPr>
      <w:r>
        <w:rPr>
          <w:rFonts w:ascii="Open Sans" w:hAnsi="Open Sans"/>
          <w:noProof/>
          <w:lang w:val="en-US"/>
        </w:rPr>
        <w:drawing>
          <wp:anchor distT="152400" distB="152400" distL="152400" distR="152400" simplePos="0" relativeHeight="251658240" behindDoc="0" locked="0" layoutInCell="1" allowOverlap="1" wp14:anchorId="720D2DF1" wp14:editId="41FE6A0C">
            <wp:simplePos x="0" y="0"/>
            <wp:positionH relativeFrom="column">
              <wp:align>right</wp:align>
            </wp:positionH>
            <wp:positionV relativeFrom="line">
              <wp:posOffset>0</wp:posOffset>
            </wp:positionV>
            <wp:extent cx="3239770" cy="2160270"/>
            <wp:effectExtent l="0" t="0" r="11430" b="0"/>
            <wp:wrapThrough wrapText="left">
              <wp:wrapPolygon edited="0">
                <wp:start x="0" y="0"/>
                <wp:lineTo x="0" y="21333"/>
                <wp:lineTo x="21507" y="21333"/>
                <wp:lineTo x="21507" y="0"/>
                <wp:lineTo x="0" y="0"/>
              </wp:wrapPolygon>
            </wp:wrapThrough>
            <wp:docPr id="4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39770"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F702F" w:rsidRPr="005F702F">
        <w:rPr>
          <w:rFonts w:ascii="Open Sans" w:hAnsi="Open Sans"/>
          <w:lang w:val="bs-Latn-BA"/>
        </w:rPr>
        <w:t xml:space="preserve">Na grafu datom ovdje sa desne strane čvorovi odgovaraju predmetima u školi. </w:t>
      </w:r>
      <w:r w:rsidR="005F702F">
        <w:rPr>
          <w:rFonts w:ascii="Open Sans" w:hAnsi="Open Sans"/>
          <w:lang w:val="bs-Latn-BA"/>
        </w:rPr>
        <w:t xml:space="preserve">Linija između dva predmeta označava da ima najmanje jedan učenik koji prati oba predmete pa onda oni ne mogu biti u isto vrijeme. Koristeći ovakvo predstavljanje, problem nalaženja rasporeda časova koji koristi najmanji broj različith časova (perioda kada se drži nastava) u potpunosti odgovara </w:t>
      </w:r>
      <w:r w:rsidR="005F702F">
        <w:rPr>
          <w:rFonts w:ascii="Open Sans" w:hAnsi="Open Sans"/>
          <w:lang w:val="bs-Latn-BA"/>
        </w:rPr>
        <w:lastRenderedPageBreak/>
        <w:t>(ekvivalentan je) problemu bojenja pridruženog grafa. U tom slučaju, jedna boja odgovara jednom času to jest jednom vremenskom periodu kada se odvija nastava. Algoritmi za bojenje grafova su od velikog interesa za računarske nauke i koriste su u mnogim i različitim problemima iz stvarnog svijeta (eng. real-world problem) iako se vjerovatno nikada ne koriste i za bojenje pravih mapa, geografskih karata</w:t>
      </w:r>
      <w:r w:rsidR="00673612" w:rsidRPr="005F702F">
        <w:rPr>
          <w:rFonts w:ascii="Open Sans" w:hAnsi="Open Sans"/>
          <w:lang w:val="bs-Latn-BA"/>
        </w:rPr>
        <w:t>!—</w:t>
      </w:r>
      <w:r w:rsidR="005F702F">
        <w:rPr>
          <w:rFonts w:ascii="Open Sans" w:hAnsi="Open Sans"/>
          <w:lang w:val="bs-Latn-BA"/>
        </w:rPr>
        <w:t>naš jadni kartograf je samo čista fikcija</w:t>
      </w:r>
      <w:r w:rsidR="00673612" w:rsidRPr="005F702F">
        <w:rPr>
          <w:rFonts w:ascii="Open Sans" w:hAnsi="Open Sans"/>
          <w:lang w:val="bs-Latn-BA"/>
        </w:rPr>
        <w:t>.</w:t>
      </w:r>
    </w:p>
    <w:p w:rsidR="00673612" w:rsidRDefault="005F702F" w:rsidP="008C39DC">
      <w:pPr>
        <w:rPr>
          <w:rFonts w:ascii="Open Sans" w:hAnsi="Open Sans"/>
          <w:lang w:val="bs-Latn-BA"/>
        </w:rPr>
      </w:pPr>
      <w:r>
        <w:rPr>
          <w:rFonts w:ascii="Open Sans" w:hAnsi="Open Sans"/>
          <w:lang w:val="bs-Latn-BA"/>
        </w:rPr>
        <w:t>Postoji doslovno na hiljade drugih problema vezanih za grafove. Neki od njih su opisani na drugim mjestima u ovoj knjizi, kao što je problem najmanjeg pokrivajućeg drveta u Aktivnosti 9 ili dominirajući skup u Aktivnosti 15. Grafovi su vrlo uopšten način predstavljanja podataka i mogu se iskoristiti za predstavljanje raznolikih situacija i problema</w:t>
      </w:r>
      <w:r w:rsidR="008C39DC">
        <w:rPr>
          <w:rFonts w:ascii="Open Sans" w:hAnsi="Open Sans"/>
          <w:lang w:val="bs-Latn-BA"/>
        </w:rPr>
        <w:t xml:space="preserve"> kao što su mape puteva i raskrsnica, veze između atoma u jednoj molekuli, putevi koje jedna poruka može preći kroz datu računarsku mrežu, veze između elektronskih komponenti na nekoj štampanoj ploči, odnose između skupa zadataka koje treba završiti da bi se okončao jedan veliki projekat. Upravo iz ovog razloga problemi koji uključuju modele sa grafovima već dugo vremena zadivljuju i interesuju računarske naučnike. </w:t>
      </w:r>
    </w:p>
    <w:p w:rsidR="00673612" w:rsidRPr="00673612" w:rsidRDefault="008C39DC" w:rsidP="00A13D16">
      <w:pPr>
        <w:rPr>
          <w:rFonts w:ascii="Open Sans" w:hAnsi="Open Sans"/>
        </w:rPr>
      </w:pPr>
      <w:r>
        <w:rPr>
          <w:rFonts w:ascii="Open Sans" w:hAnsi="Open Sans"/>
          <w:lang w:val="bs-Latn-BA"/>
        </w:rPr>
        <w:t>Mnogi od ovih problema su jako teški</w:t>
      </w:r>
      <w:r w:rsidR="00673612" w:rsidRPr="008C39DC">
        <w:rPr>
          <w:rFonts w:ascii="Open Sans" w:hAnsi="Open Sans"/>
          <w:lang w:val="bs-Latn-BA"/>
        </w:rPr>
        <w:t>—</w:t>
      </w:r>
      <w:r w:rsidRPr="008C39DC">
        <w:rPr>
          <w:rFonts w:ascii="Open Sans" w:hAnsi="Open Sans"/>
          <w:lang w:val="bs-Latn-BA"/>
        </w:rPr>
        <w:t>nisu teški za razumjevanje i odgovarajući koncepti nisu komplikovani, ali su teški jer njihovo rješavanje zahtjeva</w:t>
      </w:r>
      <w:r>
        <w:rPr>
          <w:rFonts w:ascii="Open Sans" w:hAnsi="Open Sans"/>
          <w:lang w:val="bs-Latn-BA"/>
        </w:rPr>
        <w:t xml:space="preserve"> jako</w:t>
      </w:r>
      <w:r w:rsidRPr="008C39DC">
        <w:rPr>
          <w:rFonts w:ascii="Open Sans" w:hAnsi="Open Sans"/>
          <w:lang w:val="bs-Latn-BA"/>
        </w:rPr>
        <w:t xml:space="preserve"> puno vremena.</w:t>
      </w:r>
      <w:r>
        <w:rPr>
          <w:rFonts w:ascii="Open Sans" w:hAnsi="Open Sans"/>
          <w:lang w:val="bs-Latn-BA"/>
        </w:rPr>
        <w:t xml:space="preserve"> Na primjer, da bi odredili najbolje moguće rješenje za problem bojenja grafa srednje veličine</w:t>
      </w:r>
      <w:r w:rsidR="00673612" w:rsidRPr="008C39DC">
        <w:rPr>
          <w:rFonts w:ascii="Open Sans" w:hAnsi="Open Sans"/>
          <w:lang w:val="bs-Latn-BA"/>
        </w:rPr>
        <w:t>—</w:t>
      </w:r>
      <w:r w:rsidRPr="008C39DC">
        <w:rPr>
          <w:rFonts w:ascii="Open Sans" w:hAnsi="Open Sans"/>
          <w:lang w:val="bs-Latn-BA"/>
        </w:rPr>
        <w:t xml:space="preserve">kao što je na primjer nalaženje rasporeda časova </w:t>
      </w:r>
      <w:r>
        <w:rPr>
          <w:rFonts w:ascii="Open Sans" w:hAnsi="Open Sans"/>
          <w:lang w:val="bs-Latn-BA"/>
        </w:rPr>
        <w:t>u jednoj školi gdje imamo 30 nastavnika i oko 800 učenika</w:t>
      </w:r>
      <w:r w:rsidR="00673612" w:rsidRPr="008C39DC">
        <w:rPr>
          <w:rFonts w:ascii="Open Sans" w:hAnsi="Open Sans"/>
          <w:lang w:val="bs-Latn-BA"/>
        </w:rPr>
        <w:t>—</w:t>
      </w:r>
      <w:r w:rsidRPr="008C39DC">
        <w:rPr>
          <w:rFonts w:ascii="Open Sans" w:hAnsi="Open Sans"/>
          <w:lang w:val="bs-Latn-BA"/>
        </w:rPr>
        <w:t xml:space="preserve">mogu trebati godine, pa čak i stotine godina, na </w:t>
      </w:r>
      <w:r>
        <w:rPr>
          <w:rFonts w:ascii="Open Sans" w:hAnsi="Open Sans"/>
          <w:lang w:val="bs-Latn-BA"/>
        </w:rPr>
        <w:t xml:space="preserve">najbržem dostupnom </w:t>
      </w:r>
      <w:r w:rsidRPr="008C39DC">
        <w:rPr>
          <w:rFonts w:ascii="Open Sans" w:hAnsi="Open Sans"/>
          <w:lang w:val="bs-Latn-BA"/>
        </w:rPr>
        <w:t>računaru koriste</w:t>
      </w:r>
      <w:r>
        <w:rPr>
          <w:rFonts w:ascii="Open Sans" w:hAnsi="Open Sans"/>
          <w:lang w:val="bs-Latn-BA"/>
        </w:rPr>
        <w:t>ći najbolji dostupan algoritam. Rješenje za problem bi bilo potpuno besmisleno u trenutku kada se nađe</w:t>
      </w:r>
      <w:r w:rsidR="00673612" w:rsidRPr="008C39DC">
        <w:rPr>
          <w:rFonts w:ascii="Open Sans" w:hAnsi="Open Sans"/>
          <w:lang w:val="bs-Latn-BA"/>
        </w:rPr>
        <w:t>—</w:t>
      </w:r>
      <w:r w:rsidRPr="008C39DC">
        <w:rPr>
          <w:rFonts w:ascii="Open Sans" w:hAnsi="Open Sans"/>
          <w:lang w:val="bs-Latn-BA"/>
        </w:rPr>
        <w:t xml:space="preserve">a </w:t>
      </w:r>
      <w:r>
        <w:rPr>
          <w:rFonts w:ascii="Open Sans" w:hAnsi="Open Sans"/>
          <w:lang w:val="bs-Latn-BA"/>
        </w:rPr>
        <w:t>i</w:t>
      </w:r>
      <w:r w:rsidRPr="008C39DC">
        <w:rPr>
          <w:rFonts w:ascii="Open Sans" w:hAnsi="Open Sans"/>
          <w:lang w:val="bs-Latn-BA"/>
        </w:rPr>
        <w:t xml:space="preserve"> to pod pretpostavkom da se računar u međuvremenu ne pokvari ili jednostavno istroši prije nego završi rješavanje. </w:t>
      </w:r>
      <w:r w:rsidR="00A13D16">
        <w:rPr>
          <w:rFonts w:ascii="Open Sans" w:hAnsi="Open Sans"/>
          <w:lang w:val="bs-Latn-BA"/>
        </w:rPr>
        <w:t xml:space="preserve">Ovakve probleme u stvarnosti rješavamo, i ima smisla rješavati, samo zato što smo zadovoljni i sa podoptimalnim (slabijim od optimalnog, eng. sub-optimal) ali još uvijek relativno dobrim rješenjima. Ukoliko bi strogo zahtjevali garancije da imamo najbolje moguće rješenje za problem onda bi takav problem postao praktično potpuno nerješiv za nas. </w:t>
      </w:r>
    </w:p>
    <w:p w:rsidR="00673612" w:rsidRPr="00673612" w:rsidRDefault="00A13D16" w:rsidP="00EE3A37">
      <w:pPr>
        <w:rPr>
          <w:rFonts w:ascii="Open Sans" w:hAnsi="Open Sans"/>
        </w:rPr>
      </w:pPr>
      <w:r>
        <w:rPr>
          <w:rFonts w:ascii="Open Sans" w:hAnsi="Open Sans"/>
        </w:rPr>
        <w:t xml:space="preserve">Vrijeme potrebno računaru da riješi problem bojenje raste eksponencijalno u odnosu kako raste veličina grafa. Posmatrajmo problem bojenja mape. Jedan od načina za njegovo rješavanje je isprobati sva moguća obojenja mape. Kako znamo da su potrebne najviše četiri boje za obojenje mape onda je potrebno evaluirati svaku moguću kombinaciju pridruživanje te četiri boje pojedinim zemljama. Ukoliko imamo ukupno n zemalja onda ima ukupno </w:t>
      </w:r>
      <w:r w:rsidR="00673612" w:rsidRPr="00673612">
        <w:rPr>
          <w:rFonts w:ascii="Open Sans" w:hAnsi="Open Sans"/>
        </w:rPr>
        <w:t>4</w:t>
      </w:r>
      <w:r w:rsidR="00673612" w:rsidRPr="00673612">
        <w:rPr>
          <w:rFonts w:ascii="Open Sans" w:hAnsi="Open Sans"/>
          <w:i/>
          <w:vertAlign w:val="superscript"/>
        </w:rPr>
        <w:t>n</w:t>
      </w:r>
      <w:r w:rsidR="00673612" w:rsidRPr="00673612">
        <w:rPr>
          <w:rFonts w:ascii="Open Sans" w:hAnsi="Open Sans"/>
        </w:rPr>
        <w:t xml:space="preserve"> </w:t>
      </w:r>
      <w:r>
        <w:rPr>
          <w:rFonts w:ascii="Open Sans" w:hAnsi="Open Sans"/>
        </w:rPr>
        <w:t xml:space="preserve">kombinacija. Ovaj broj raste jako brzo:svaki put kada dodamo jednu zemlju mapi broj kombinacija se poveća četiri puta pa prema tome učetverostručava kompjutaciono vrijeme potrebno za nalaženje rješenja. Čak i kada bi bili u stanju napraviti računar koji može rješavati problema sa, recimo, pedeset zemalja za samo jedan sat, dodavanje samo jedne zemlje bi povećalo potrebno vrijeme na četiri sata i dovoljno bi bilo dodati samo 10 novih zemalja pa bi onda ovaj super dobri računar trebao više od cijele godine da nađe najbolje rješenje. </w:t>
      </w:r>
      <w:r w:rsidR="00EE3A37">
        <w:rPr>
          <w:rFonts w:ascii="Open Sans" w:hAnsi="Open Sans"/>
        </w:rPr>
        <w:t>Možemo dakle zaključiti da problem sa vremenom potrebnim za izračunavanje svih kombinacija neće nestati samo zato što pravimo sve brže i brže računare</w:t>
      </w:r>
      <w:r w:rsidR="00673612" w:rsidRPr="00673612">
        <w:rPr>
          <w:rFonts w:ascii="Open Sans" w:hAnsi="Open Sans"/>
        </w:rPr>
        <w:t>!</w:t>
      </w:r>
    </w:p>
    <w:p w:rsidR="00673612" w:rsidRPr="00673612" w:rsidRDefault="00EE3A37" w:rsidP="00EE3A37">
      <w:pPr>
        <w:rPr>
          <w:rFonts w:ascii="Open Sans" w:hAnsi="Open Sans"/>
        </w:rPr>
      </w:pPr>
      <w:r>
        <w:rPr>
          <w:rFonts w:ascii="Open Sans" w:hAnsi="Open Sans"/>
        </w:rPr>
        <w:t xml:space="preserve">Problem bojenja grafova je jedan dobar primjer problema čije kompjutaciono vrijeme rješavanja raste eksponencijalno. Za neki vrlo jednostavan primjer problema (kažemo za instancu problema) kao što su bile sve mape koje smo koristili u ovoj Aktivnosti prilično je lagano naći optimalno rješenje ali čim broj zemalja poraste iznad deset problem postaje jako težak za rješavanje ručno a sa stotinama i više zemalja i jedan jako dobar računar </w:t>
      </w:r>
      <w:r>
        <w:rPr>
          <w:rFonts w:ascii="Open Sans" w:hAnsi="Open Sans"/>
        </w:rPr>
        <w:lastRenderedPageBreak/>
        <w:t xml:space="preserve">može trebati mnogo godina da isproba sve moguće načine bojenja takve mapa kako bi onda mogao izabrati najbolji, optimalan način. </w:t>
      </w:r>
    </w:p>
    <w:p w:rsidR="00746A49" w:rsidRPr="00673612" w:rsidRDefault="00EE3A37" w:rsidP="00746A49">
      <w:pPr>
        <w:rPr>
          <w:rFonts w:ascii="Open Sans" w:hAnsi="Open Sans"/>
        </w:rPr>
      </w:pPr>
      <w:r>
        <w:rPr>
          <w:rFonts w:ascii="Open Sans" w:hAnsi="Open Sans"/>
        </w:rPr>
        <w:t>Mnogo problema iz stvarnog života su takvi ali se ipak moraju rješiti na neki način. Računarski stručnjaci onda pribjegavaju metodama koje daju dobre, ali ne možda i ne uvijek, i optimalne rezultate.</w:t>
      </w:r>
      <w:r w:rsidR="00746A49">
        <w:rPr>
          <w:rFonts w:ascii="Open Sans" w:hAnsi="Open Sans"/>
        </w:rPr>
        <w:t xml:space="preserve"> Ove heurističke (eng. </w:t>
      </w:r>
      <w:r w:rsidR="00746A49" w:rsidRPr="00673612">
        <w:rPr>
          <w:rFonts w:ascii="Open Sans" w:hAnsi="Open Sans"/>
          <w:i/>
        </w:rPr>
        <w:t>heuristic</w:t>
      </w:r>
      <w:r w:rsidR="00746A49">
        <w:rPr>
          <w:rFonts w:ascii="Open Sans" w:hAnsi="Open Sans"/>
          <w:i/>
        </w:rPr>
        <w:t>)</w:t>
      </w:r>
      <w:r>
        <w:rPr>
          <w:rFonts w:ascii="Open Sans" w:hAnsi="Open Sans"/>
        </w:rPr>
        <w:t xml:space="preserve"> </w:t>
      </w:r>
      <w:r w:rsidR="00746A49">
        <w:rPr>
          <w:rFonts w:ascii="Open Sans" w:hAnsi="Open Sans"/>
        </w:rPr>
        <w:t xml:space="preserve">tehnike daju rješenja koja su jako blizu optimalnim, vrlo brzi za izračunavanje. Takođe tako dobivena rješenja su tako blizu optimalnim da su skoro uvijek dovoljno dobra za sve praktične primjene. Na primjer, škola može sebi priuštiti korištenje jedne dodatne učionice u odnosu na broj učionica ako bi raspored časova bio optimalan, a isto tako jadni kartograf može sebi jednostavno priuštiti jednu dodatnu boju iako možda ona ne bi bila neophodna u optimalnom rješenju. </w:t>
      </w:r>
    </w:p>
    <w:p w:rsidR="00673612" w:rsidRPr="00673612" w:rsidRDefault="00746A49" w:rsidP="00746A49">
      <w:pPr>
        <w:rPr>
          <w:rFonts w:ascii="Open Sans" w:hAnsi="Open Sans"/>
        </w:rPr>
      </w:pPr>
      <w:r>
        <w:rPr>
          <w:rFonts w:ascii="Open Sans" w:hAnsi="Open Sans"/>
        </w:rPr>
        <w:t xml:space="preserve">Niko do sada nije pokazao da ne postoji efikasan (brz) način da se riješi ovakav tip problema na uobičajenim računarima ali niko nije ni pokazao da postoji takav način. Većina računarskih naučnika ne vjeruje da će takav jedan efikasan metod ikada biti nađen. Naučićemo više o ovom tipu problema u sljedeće dvije aktivnosti. </w:t>
      </w:r>
    </w:p>
    <w:p w:rsidR="00673612" w:rsidRPr="00673612" w:rsidRDefault="00673612">
      <w:pPr>
        <w:pStyle w:val="FreeForm"/>
        <w:rPr>
          <w:rFonts w:ascii="Open Sans" w:hAnsi="Open Sans"/>
        </w:rPr>
      </w:pPr>
    </w:p>
    <w:p w:rsidR="00673612" w:rsidRPr="00673612" w:rsidRDefault="00746A49">
      <w:pPr>
        <w:pStyle w:val="Heading6"/>
        <w:rPr>
          <w:rFonts w:ascii="Open Sans" w:hAnsi="Open Sans"/>
        </w:rPr>
      </w:pPr>
      <w:r>
        <w:rPr>
          <w:rFonts w:ascii="Open Sans" w:hAnsi="Open Sans"/>
        </w:rPr>
        <w:t>Dodatno čitanje</w:t>
      </w:r>
    </w:p>
    <w:p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t xml:space="preserve">Harel </w:t>
      </w:r>
      <w:r w:rsidR="00746A49">
        <w:rPr>
          <w:rFonts w:ascii="Open Sans" w:hAnsi="Open Sans"/>
        </w:rPr>
        <w:t>je diskutovao problem četiri boje zajedno sa njegovom istorijom u časopisu</w:t>
      </w:r>
      <w:r w:rsidRPr="00673612">
        <w:rPr>
          <w:rFonts w:ascii="Open Sans" w:hAnsi="Open Sans"/>
        </w:rPr>
        <w:t xml:space="preserve"> </w:t>
      </w:r>
      <w:r w:rsidRPr="00673612">
        <w:rPr>
          <w:rStyle w:val="BookArticleTitle"/>
          <w:rFonts w:ascii="Open Sans" w:hAnsi="Open Sans"/>
        </w:rPr>
        <w:t>Algorithmics</w:t>
      </w:r>
      <w:r w:rsidRPr="00673612">
        <w:rPr>
          <w:rFonts w:ascii="Open Sans" w:hAnsi="Open Sans"/>
        </w:rPr>
        <w:t xml:space="preserve">.  </w:t>
      </w:r>
      <w:r w:rsidR="00746A49">
        <w:rPr>
          <w:rFonts w:ascii="Open Sans" w:hAnsi="Open Sans"/>
        </w:rPr>
        <w:t xml:space="preserve">Više aspekata problema bojenja mapa je razmatrano u </w:t>
      </w:r>
      <w:r w:rsidRPr="00673612">
        <w:rPr>
          <w:rStyle w:val="BookArticleTitle"/>
          <w:rFonts w:ascii="Open Sans" w:hAnsi="Open Sans"/>
        </w:rPr>
        <w:t>This is MEGA-Mathematics!</w:t>
      </w:r>
      <w:r w:rsidRPr="00673612">
        <w:rPr>
          <w:rFonts w:ascii="Open Sans" w:hAnsi="Open Sans"/>
        </w:rPr>
        <w:t xml:space="preserve"> </w:t>
      </w:r>
      <w:r w:rsidR="00746A49">
        <w:rPr>
          <w:rFonts w:ascii="Open Sans" w:hAnsi="Open Sans"/>
        </w:rPr>
        <w:t>od</w:t>
      </w:r>
      <w:r w:rsidRPr="00673612">
        <w:rPr>
          <w:rFonts w:ascii="Open Sans" w:hAnsi="Open Sans"/>
        </w:rPr>
        <w:t xml:space="preserve"> </w:t>
      </w:r>
      <w:r w:rsidR="00746A49">
        <w:rPr>
          <w:rFonts w:ascii="Open Sans" w:hAnsi="Open Sans"/>
        </w:rPr>
        <w:t xml:space="preserve">autora </w:t>
      </w:r>
      <w:r w:rsidRPr="00673612">
        <w:rPr>
          <w:rFonts w:ascii="Open Sans" w:hAnsi="Open Sans"/>
        </w:rPr>
        <w:t xml:space="preserve">Casey </w:t>
      </w:r>
      <w:r w:rsidR="00746A49">
        <w:rPr>
          <w:rFonts w:ascii="Open Sans" w:hAnsi="Open Sans"/>
        </w:rPr>
        <w:t>i</w:t>
      </w:r>
      <w:r w:rsidRPr="00673612">
        <w:rPr>
          <w:rFonts w:ascii="Open Sans" w:hAnsi="Open Sans"/>
        </w:rPr>
        <w:t xml:space="preserve"> Fellows. </w:t>
      </w:r>
      <w:r w:rsidRPr="00673612">
        <w:rPr>
          <w:rStyle w:val="citation"/>
          <w:rFonts w:ascii="Open Sans" w:hAnsi="Open Sans"/>
        </w:rPr>
        <w:t>Kubale</w:t>
      </w:r>
      <w:r w:rsidR="00746A49">
        <w:rPr>
          <w:rStyle w:val="citation"/>
          <w:rFonts w:ascii="Open Sans" w:hAnsi="Open Sans"/>
        </w:rPr>
        <w:t>-ova</w:t>
      </w:r>
      <w:r w:rsidRPr="00673612">
        <w:rPr>
          <w:rStyle w:val="citation"/>
          <w:rFonts w:ascii="Open Sans" w:hAnsi="Open Sans"/>
        </w:rPr>
        <w:t xml:space="preserve"> </w:t>
      </w:r>
      <w:r w:rsidR="00746A49">
        <w:rPr>
          <w:rStyle w:val="citation"/>
          <w:rFonts w:ascii="Open Sans" w:hAnsi="Open Sans"/>
        </w:rPr>
        <w:t>knjiga iz 2004</w:t>
      </w:r>
      <w:r w:rsidRPr="00673612">
        <w:rPr>
          <w:rStyle w:val="citation"/>
          <w:rFonts w:ascii="Open Sans" w:hAnsi="Open Sans"/>
        </w:rPr>
        <w:t xml:space="preserve">, </w:t>
      </w:r>
      <w:r w:rsidRPr="00673612">
        <w:rPr>
          <w:rStyle w:val="citation"/>
          <w:rFonts w:ascii="Open Sans" w:hAnsi="Open Sans"/>
          <w:i/>
        </w:rPr>
        <w:t>Graph Colorings,</w:t>
      </w:r>
      <w:r w:rsidRPr="00673612">
        <w:rPr>
          <w:rStyle w:val="citation"/>
          <w:rFonts w:ascii="Open Sans" w:hAnsi="Open Sans"/>
        </w:rPr>
        <w:t xml:space="preserve"> </w:t>
      </w:r>
      <w:r w:rsidR="00746A49">
        <w:rPr>
          <w:rStyle w:val="citation"/>
          <w:rFonts w:ascii="Open Sans" w:hAnsi="Open Sans"/>
        </w:rPr>
        <w:t xml:space="preserve">sadrži cijelu istoriju problema. Postoji veliki broj </w:t>
      </w:r>
      <w:r w:rsidRPr="00673612">
        <w:rPr>
          <w:rStyle w:val="citation"/>
          <w:rFonts w:ascii="Open Sans" w:hAnsi="Open Sans"/>
        </w:rPr>
        <w:t>website</w:t>
      </w:r>
      <w:r w:rsidR="00746A49">
        <w:rPr>
          <w:rStyle w:val="citation"/>
          <w:rFonts w:ascii="Open Sans" w:hAnsi="Open Sans"/>
        </w:rPr>
        <w:t xml:space="preserve">-ova koji pokrivaju ovu temu. </w:t>
      </w:r>
    </w:p>
    <w:p w:rsidR="00F82565" w:rsidRPr="00673612" w:rsidRDefault="00746A49" w:rsidP="00F82565">
      <w:pPr>
        <w:pStyle w:val="HiddenfromContents"/>
        <w:rPr>
          <w:rFonts w:ascii="Open Sans" w:hAnsi="Open Sans"/>
        </w:rPr>
      </w:pPr>
      <w:r>
        <w:rPr>
          <w:rFonts w:ascii="Open Sans" w:hAnsi="Open Sans"/>
        </w:rPr>
        <w:lastRenderedPageBreak/>
        <w:t>Rješenja i Pomoć</w:t>
      </w:r>
    </w:p>
    <w:p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0288" behindDoc="0" locked="0" layoutInCell="1" allowOverlap="1" wp14:anchorId="7EA866A4" wp14:editId="313DA211">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3612" w:rsidRPr="00673612" w:rsidRDefault="00746A49">
      <w:pPr>
        <w:rPr>
          <w:rFonts w:ascii="Open Sans" w:hAnsi="Open Sans"/>
        </w:rPr>
      </w:pPr>
      <w:r>
        <w:rPr>
          <w:rFonts w:ascii="Open Sans" w:hAnsi="Open Sans"/>
        </w:rPr>
        <w:t xml:space="preserve">Ovo je jedino moguće rješenje bojenja mape sa radnog lista </w:t>
      </w:r>
      <w:r w:rsidR="00673612" w:rsidRPr="00673612">
        <w:rPr>
          <w:rFonts w:ascii="Open Sans" w:hAnsi="Open Sans"/>
        </w:rPr>
        <w:t>1 (</w:t>
      </w:r>
      <w:r>
        <w:rPr>
          <w:rFonts w:ascii="Open Sans" w:hAnsi="Open Sans"/>
        </w:rPr>
        <w:t>naravno, izbor samih boja može zavisiti od učenika ali ukupno samo dvije boje su potrebne</w:t>
      </w:r>
      <w:r w:rsidR="00673612" w:rsidRPr="00673612">
        <w:rPr>
          <w:rFonts w:ascii="Open Sans" w:hAnsi="Open Sans"/>
        </w:rPr>
        <w:t>).</w:t>
      </w: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1312" behindDoc="0" locked="0" layoutInCell="1" allowOverlap="1" wp14:anchorId="1D769798" wp14:editId="5C192E42">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3612" w:rsidRPr="00673612" w:rsidRDefault="00746A49">
      <w:pPr>
        <w:rPr>
          <w:rFonts w:ascii="Open Sans" w:hAnsi="Open Sans"/>
        </w:rPr>
      </w:pPr>
      <w:r>
        <w:rPr>
          <w:rFonts w:ascii="Open Sans" w:hAnsi="Open Sans"/>
        </w:rPr>
        <w:t>M</w:t>
      </w:r>
      <w:r w:rsidR="00673612" w:rsidRPr="00673612">
        <w:rPr>
          <w:rFonts w:ascii="Open Sans" w:hAnsi="Open Sans"/>
        </w:rPr>
        <w:t>ap</w:t>
      </w:r>
      <w:r>
        <w:rPr>
          <w:rFonts w:ascii="Open Sans" w:hAnsi="Open Sans"/>
        </w:rPr>
        <w:t xml:space="preserve">a na vrhu radnog lista </w:t>
      </w:r>
      <w:r w:rsidR="00673612" w:rsidRPr="00673612">
        <w:rPr>
          <w:rFonts w:ascii="Open Sans" w:hAnsi="Open Sans"/>
        </w:rPr>
        <w:t xml:space="preserve">2 </w:t>
      </w:r>
      <w:r>
        <w:rPr>
          <w:rFonts w:ascii="Open Sans" w:hAnsi="Open Sans"/>
        </w:rPr>
        <w:t>može biti pravilno obojena koristeći tri boje dok za mapu na dnu trebaju četiri boje. Ovdje su predstavljena dva moguća rješenja.</w:t>
      </w: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673612">
      <w:pPr>
        <w:rPr>
          <w:rFonts w:ascii="Open Sans" w:hAnsi="Open Sans"/>
        </w:rPr>
      </w:pPr>
    </w:p>
    <w:p w:rsidR="00673612" w:rsidRPr="00673612" w:rsidRDefault="002650EF">
      <w:pPr>
        <w:rPr>
          <w:rFonts w:ascii="Open Sans" w:hAnsi="Open Sans"/>
        </w:rPr>
      </w:pPr>
      <w:r>
        <w:rPr>
          <w:rFonts w:ascii="Open Sans" w:hAnsi="Open Sans"/>
          <w:noProof/>
          <w:lang w:val="en-US"/>
        </w:rPr>
        <w:lastRenderedPageBreak/>
        <w:drawing>
          <wp:anchor distT="152400" distB="152400" distL="152400" distR="152400" simplePos="0" relativeHeight="251663360" behindDoc="0" locked="0" layoutInCell="1" allowOverlap="1" wp14:anchorId="69A258FD" wp14:editId="2431F0FC">
            <wp:simplePos x="0" y="0"/>
            <wp:positionH relativeFrom="column">
              <wp:posOffset>133350</wp:posOffset>
            </wp:positionH>
            <wp:positionV relativeFrom="paragraph">
              <wp:posOffset>0</wp:posOffset>
            </wp:positionV>
            <wp:extent cx="2160270" cy="3054350"/>
            <wp:effectExtent l="0" t="0" r="0" b="0"/>
            <wp:wrapThrough wrapText="right">
              <wp:wrapPolygon edited="0">
                <wp:start x="0" y="0"/>
                <wp:lineTo x="0" y="21420"/>
                <wp:lineTo x="21333" y="21420"/>
                <wp:lineTo x="21333" y="0"/>
                <wp:lineTo x="0" y="0"/>
              </wp:wrapPolygon>
            </wp:wrapThrough>
            <wp:docPr id="48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50EF" w:rsidRDefault="002650EF" w:rsidP="002650EF">
      <w:pPr>
        <w:rPr>
          <w:rFonts w:ascii="Open Sans" w:hAnsi="Open Sans"/>
        </w:rPr>
      </w:pPr>
      <w:r>
        <w:rPr>
          <w:rFonts w:ascii="Open Sans" w:hAnsi="Open Sans"/>
        </w:rPr>
        <w:t>Mapa sa radnog lista 3 je jedna jednostavnija mapa obojiva sa tri boje I jedno moguće rješenje je prikazano ovdje.</w:t>
      </w: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p>
    <w:p w:rsidR="002650EF" w:rsidRDefault="002650EF" w:rsidP="002650EF">
      <w:pPr>
        <w:rPr>
          <w:rFonts w:ascii="Open Sans" w:hAnsi="Open Sans"/>
        </w:rPr>
      </w:pPr>
      <w:r>
        <w:rPr>
          <w:rFonts w:ascii="Open Sans" w:hAnsi="Open Sans"/>
          <w:noProof/>
          <w:lang w:val="en-US"/>
        </w:rPr>
        <w:drawing>
          <wp:anchor distT="152400" distB="152400" distL="152400" distR="152400" simplePos="0" relativeHeight="251664384" behindDoc="0" locked="0" layoutInCell="1" allowOverlap="1" wp14:anchorId="143CD9A6" wp14:editId="0C2C123A">
            <wp:simplePos x="0" y="0"/>
            <wp:positionH relativeFrom="column">
              <wp:posOffset>209550</wp:posOffset>
            </wp:positionH>
            <wp:positionV relativeFrom="line">
              <wp:posOffset>303530</wp:posOffset>
            </wp:positionV>
            <wp:extent cx="2160270" cy="3051810"/>
            <wp:effectExtent l="0" t="0" r="0" b="0"/>
            <wp:wrapThrough wrapText="right">
              <wp:wrapPolygon edited="0">
                <wp:start x="0" y="0"/>
                <wp:lineTo x="0" y="21393"/>
                <wp:lineTo x="21333" y="21393"/>
                <wp:lineTo x="21333" y="0"/>
                <wp:lineTo x="0" y="0"/>
              </wp:wrapPolygon>
            </wp:wrapThrough>
            <wp:docPr id="48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6027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50EF" w:rsidRDefault="002650EF" w:rsidP="002650EF">
      <w:pPr>
        <w:rPr>
          <w:rFonts w:ascii="Open Sans" w:hAnsi="Open Sans"/>
        </w:rPr>
      </w:pPr>
    </w:p>
    <w:p w:rsidR="00673612" w:rsidRPr="00673612" w:rsidRDefault="002650EF">
      <w:pPr>
        <w:rPr>
          <w:rFonts w:ascii="Open Sans" w:hAnsi="Open Sans"/>
        </w:rPr>
      </w:pPr>
      <w:r>
        <w:rPr>
          <w:rFonts w:ascii="Open Sans" w:hAnsi="Open Sans"/>
        </w:rPr>
        <w:t xml:space="preserve">Ovo je jedno rješenje za radni list 4 koje koristi samo dvije boje </w:t>
      </w:r>
      <w:r w:rsidR="00673612" w:rsidRPr="00673612">
        <w:rPr>
          <w:rFonts w:ascii="Open Sans" w:hAnsi="Open Sans"/>
        </w:rPr>
        <w:t>(</w:t>
      </w:r>
      <w:r>
        <w:rPr>
          <w:rFonts w:ascii="Open Sans" w:hAnsi="Open Sans"/>
        </w:rPr>
        <w:t>osjenčenu i bijelu</w:t>
      </w:r>
      <w:r w:rsidR="00673612" w:rsidRPr="00673612">
        <w:rPr>
          <w:rFonts w:ascii="Open Sans" w:hAnsi="Open Sans"/>
        </w:rPr>
        <w:t>).</w:t>
      </w:r>
    </w:p>
    <w:p w:rsidR="00673612" w:rsidRPr="00673612" w:rsidRDefault="00673612">
      <w:pPr>
        <w:pStyle w:val="FreeForm"/>
        <w:rPr>
          <w:rFonts w:ascii="Open Sans" w:hAnsi="Open Sans"/>
        </w:rPr>
        <w:sectPr w:rsidR="00673612" w:rsidRPr="00673612" w:rsidSect="00894B96">
          <w:pgSz w:w="11906" w:h="16838"/>
          <w:pgMar w:top="1418" w:right="1701" w:bottom="1985" w:left="1701" w:header="709" w:footer="376" w:gutter="0"/>
          <w:cols w:space="720"/>
        </w:sectPr>
      </w:pPr>
    </w:p>
    <w:p w:rsidR="00673612" w:rsidRPr="00673612" w:rsidRDefault="002650EF">
      <w:pPr>
        <w:pStyle w:val="HiddenfromContents"/>
        <w:rPr>
          <w:rFonts w:ascii="Open Sans" w:hAnsi="Open Sans"/>
        </w:rPr>
      </w:pPr>
      <w:r>
        <w:rPr>
          <w:rFonts w:ascii="Open Sans" w:hAnsi="Open Sans"/>
        </w:rPr>
        <w:lastRenderedPageBreak/>
        <w:t xml:space="preserve">Aktivnost </w:t>
      </w:r>
      <w:r w:rsidR="005A4B2D">
        <w:rPr>
          <w:rFonts w:ascii="Open Sans" w:hAnsi="Open Sans"/>
        </w:rPr>
        <w:t>15</w:t>
      </w:r>
    </w:p>
    <w:p w:rsidR="00673612" w:rsidRPr="00673612" w:rsidRDefault="00673612">
      <w:pPr>
        <w:pStyle w:val="ActivityName"/>
        <w:rPr>
          <w:rFonts w:ascii="Open Sans" w:hAnsi="Open Sans"/>
        </w:rPr>
      </w:pPr>
      <w:bookmarkStart w:id="69" w:name="_TOC19992"/>
      <w:bookmarkStart w:id="70" w:name="_Toc280342989"/>
      <w:bookmarkEnd w:id="69"/>
      <w:r w:rsidRPr="00673612">
        <w:rPr>
          <w:rFonts w:ascii="Open Sans" w:hAnsi="Open Sans"/>
        </w:rPr>
        <w:t>T</w:t>
      </w:r>
      <w:r w:rsidR="007D3476">
        <w:rPr>
          <w:rFonts w:ascii="Open Sans" w:hAnsi="Open Sans"/>
        </w:rPr>
        <w:t>uristički grad</w:t>
      </w:r>
      <w:r w:rsidRPr="00673612">
        <w:rPr>
          <w:rFonts w:ascii="Open Sans" w:hAnsi="Open Sans"/>
        </w:rPr>
        <w:t>—</w:t>
      </w:r>
      <w:r w:rsidR="007D3476" w:rsidRPr="007D3476">
        <w:rPr>
          <w:rFonts w:ascii="Open Sans" w:hAnsi="Open Sans"/>
          <w:i/>
        </w:rPr>
        <w:t>Dominirajući skupovi</w:t>
      </w:r>
      <w:bookmarkEnd w:id="70"/>
    </w:p>
    <w:p w:rsidR="00673612" w:rsidRPr="00673612" w:rsidRDefault="007D3476">
      <w:pPr>
        <w:pStyle w:val="Heading6"/>
        <w:rPr>
          <w:rFonts w:ascii="Open Sans" w:hAnsi="Open Sans"/>
        </w:rPr>
      </w:pPr>
      <w:r>
        <w:rPr>
          <w:rFonts w:ascii="Open Sans" w:hAnsi="Open Sans"/>
        </w:rPr>
        <w:t>Sažetak</w:t>
      </w:r>
    </w:p>
    <w:p w:rsidR="00673612" w:rsidRDefault="007D3476">
      <w:pPr>
        <w:rPr>
          <w:rFonts w:ascii="Open Sans" w:hAnsi="Open Sans"/>
          <w:lang w:val="fr-CA"/>
        </w:rPr>
      </w:pPr>
      <w:r>
        <w:rPr>
          <w:rFonts w:ascii="Open Sans" w:hAnsi="Open Sans"/>
        </w:rPr>
        <w:t xml:space="preserve">Mnoge situacije iz stvarnog života se mogu predstaviti i modelirati u formi mreže ili grafa kao što smo to uradili tokom aktivnosti bojenja mapa. Mreže pružaju mnogo mogućnosti i prilika za razvoj algoritama koji su korisni u praksi. U ovoj aktivnosti želimo označiti neke od raskrsnica, ili “čvorova”, tako da su svi ostali čvorovi udaljeni najviše za jedan korak od nekog označenog čvora. </w:t>
      </w:r>
      <w:r w:rsidRPr="007D3476">
        <w:rPr>
          <w:rFonts w:ascii="Open Sans" w:hAnsi="Open Sans"/>
          <w:lang w:val="fr-CA"/>
        </w:rPr>
        <w:t xml:space="preserve">Pitanje je koji je najmanji broj čvorova koje treba označiti ? </w:t>
      </w:r>
      <w:r>
        <w:rPr>
          <w:rFonts w:ascii="Open Sans" w:hAnsi="Open Sans"/>
          <w:lang w:val="fr-CA"/>
        </w:rPr>
        <w:t xml:space="preserve">Ovaj problem, lagan za razumjevanje, je iznenađujuće težak za rješavanje. </w:t>
      </w:r>
    </w:p>
    <w:p w:rsidR="00673612" w:rsidRPr="00332360" w:rsidRDefault="00332360" w:rsidP="003E485C">
      <w:pPr>
        <w:pStyle w:val="Heading6"/>
        <w:ind w:left="0" w:firstLine="360"/>
        <w:rPr>
          <w:rFonts w:ascii="Open Sans" w:hAnsi="Open Sans"/>
          <w:lang w:val="fr-CA"/>
        </w:rPr>
      </w:pPr>
      <w:r w:rsidRPr="00C67A9D">
        <w:rPr>
          <w:rFonts w:ascii="Open Sans" w:hAnsi="Open Sans"/>
          <w:lang w:val="fr-CA"/>
        </w:rPr>
        <w:t>Veze sa Curriculum-om</w:t>
      </w:r>
    </w:p>
    <w:p w:rsidR="00673612" w:rsidRPr="00332360" w:rsidRDefault="00332360" w:rsidP="00CB0BBD">
      <w:pPr>
        <w:pStyle w:val="Bulleted"/>
        <w:numPr>
          <w:ilvl w:val="0"/>
          <w:numId w:val="39"/>
        </w:numPr>
        <w:rPr>
          <w:rFonts w:ascii="Open Sans" w:hAnsi="Open Sans"/>
          <w:lang w:val="fr-CA"/>
        </w:rPr>
      </w:pPr>
      <w:r w:rsidRPr="00E8493D">
        <w:rPr>
          <w:rFonts w:ascii="Open Sans" w:hAnsi="Open Sans"/>
          <w:lang w:val="fr-CA"/>
        </w:rPr>
        <w:t>Matematika</w:t>
      </w:r>
      <w:r w:rsidR="00164EAC" w:rsidRPr="00332360">
        <w:rPr>
          <w:rFonts w:ascii="Open Sans" w:hAnsi="Open Sans"/>
          <w:lang w:val="fr-CA"/>
        </w:rPr>
        <w:t xml:space="preserve"> – </w:t>
      </w:r>
      <w:r>
        <w:rPr>
          <w:rFonts w:ascii="Open Sans" w:hAnsi="Open Sans"/>
          <w:lang w:val="fr-CA"/>
        </w:rPr>
        <w:t>Postavaljanje and orjenacija</w:t>
      </w:r>
    </w:p>
    <w:p w:rsidR="00B62D42" w:rsidRPr="00673612" w:rsidRDefault="00332360" w:rsidP="00CB0BBD">
      <w:pPr>
        <w:pStyle w:val="Bulleted"/>
        <w:numPr>
          <w:ilvl w:val="0"/>
          <w:numId w:val="39"/>
        </w:numPr>
        <w:rPr>
          <w:rFonts w:ascii="Open Sans" w:hAnsi="Open Sans"/>
        </w:rPr>
      </w:pPr>
      <w:r w:rsidRPr="00E8493D">
        <w:rPr>
          <w:rFonts w:ascii="Open Sans" w:hAnsi="Open Sans"/>
          <w:lang w:val="fr-CA"/>
        </w:rPr>
        <w:t>Matematika</w:t>
      </w:r>
      <w:r w:rsidR="00B62D42">
        <w:rPr>
          <w:rFonts w:ascii="Open Sans" w:hAnsi="Open Sans"/>
        </w:rPr>
        <w:t xml:space="preserve"> – Logi</w:t>
      </w:r>
      <w:r>
        <w:rPr>
          <w:rFonts w:ascii="Open Sans" w:hAnsi="Open Sans"/>
        </w:rPr>
        <w:t>čko razmišljanje</w:t>
      </w:r>
    </w:p>
    <w:p w:rsidR="00673612" w:rsidRPr="00673612" w:rsidRDefault="00332360" w:rsidP="003E485C">
      <w:pPr>
        <w:pStyle w:val="Heading6"/>
        <w:ind w:left="360"/>
        <w:rPr>
          <w:rFonts w:ascii="Open Sans" w:hAnsi="Open Sans"/>
        </w:rPr>
      </w:pPr>
      <w:r>
        <w:rPr>
          <w:rFonts w:ascii="Open Sans" w:hAnsi="Open Sans"/>
        </w:rPr>
        <w:t>Vještine</w:t>
      </w:r>
      <w:r w:rsidR="00673612" w:rsidRPr="00673612">
        <w:rPr>
          <w:rFonts w:ascii="Open Sans" w:hAnsi="Open Sans"/>
        </w:rPr>
        <w:t xml:space="preserve"> </w:t>
      </w:r>
    </w:p>
    <w:p w:rsidR="00673612" w:rsidRPr="00673612" w:rsidRDefault="00332360" w:rsidP="00CB0BBD">
      <w:pPr>
        <w:pStyle w:val="Bulleted"/>
        <w:numPr>
          <w:ilvl w:val="0"/>
          <w:numId w:val="39"/>
        </w:numPr>
        <w:rPr>
          <w:rFonts w:ascii="Open Sans" w:hAnsi="Open Sans"/>
        </w:rPr>
      </w:pPr>
      <w:r>
        <w:rPr>
          <w:rFonts w:ascii="Open Sans" w:hAnsi="Open Sans"/>
        </w:rPr>
        <w:t>Mape</w:t>
      </w:r>
    </w:p>
    <w:p w:rsidR="00673612" w:rsidRPr="00673612" w:rsidRDefault="00332360" w:rsidP="00CB0BBD">
      <w:pPr>
        <w:pStyle w:val="Bulleted"/>
        <w:numPr>
          <w:ilvl w:val="0"/>
          <w:numId w:val="39"/>
        </w:numPr>
        <w:rPr>
          <w:rFonts w:ascii="Open Sans" w:hAnsi="Open Sans"/>
        </w:rPr>
      </w:pPr>
      <w:r>
        <w:rPr>
          <w:rFonts w:ascii="Open Sans" w:hAnsi="Open Sans"/>
        </w:rPr>
        <w:t>Odnosi i relacije</w:t>
      </w:r>
    </w:p>
    <w:p w:rsidR="00673612" w:rsidRPr="00673612" w:rsidRDefault="00332360" w:rsidP="00CB0BBD">
      <w:pPr>
        <w:pStyle w:val="Bulleted"/>
        <w:numPr>
          <w:ilvl w:val="0"/>
          <w:numId w:val="39"/>
        </w:numPr>
        <w:rPr>
          <w:rFonts w:ascii="Open Sans" w:hAnsi="Open Sans"/>
        </w:rPr>
      </w:pPr>
      <w:r>
        <w:rPr>
          <w:rFonts w:ascii="Open Sans" w:hAnsi="Open Sans"/>
        </w:rPr>
        <w:t>Rješavanje mozgalica</w:t>
      </w:r>
    </w:p>
    <w:p w:rsidR="00673612" w:rsidRPr="00673612" w:rsidRDefault="00332360" w:rsidP="00CB0BBD">
      <w:pPr>
        <w:pStyle w:val="Bulleted"/>
        <w:numPr>
          <w:ilvl w:val="0"/>
          <w:numId w:val="39"/>
        </w:numPr>
        <w:rPr>
          <w:rFonts w:ascii="Open Sans" w:hAnsi="Open Sans"/>
        </w:rPr>
      </w:pPr>
      <w:r>
        <w:rPr>
          <w:rFonts w:ascii="Open Sans" w:hAnsi="Open Sans"/>
        </w:rPr>
        <w:t>Iterativno traženje rješenja</w:t>
      </w:r>
    </w:p>
    <w:p w:rsidR="00673612" w:rsidRPr="00673612" w:rsidRDefault="00332360" w:rsidP="003E485C">
      <w:pPr>
        <w:pStyle w:val="Heading6"/>
        <w:ind w:left="360"/>
        <w:rPr>
          <w:rFonts w:ascii="Open Sans" w:hAnsi="Open Sans"/>
        </w:rPr>
      </w:pPr>
      <w:r>
        <w:rPr>
          <w:rFonts w:ascii="Open Sans" w:hAnsi="Open Sans"/>
        </w:rPr>
        <w:t>Dobna/starosna grup</w:t>
      </w:r>
    </w:p>
    <w:p w:rsidR="00673612" w:rsidRPr="00673612" w:rsidRDefault="00332360" w:rsidP="00CB0BBD">
      <w:pPr>
        <w:pStyle w:val="Bulleted"/>
        <w:numPr>
          <w:ilvl w:val="0"/>
          <w:numId w:val="39"/>
        </w:numPr>
        <w:rPr>
          <w:rFonts w:ascii="Open Sans" w:hAnsi="Open Sans"/>
        </w:rPr>
      </w:pPr>
      <w:r>
        <w:rPr>
          <w:rFonts w:ascii="Open Sans" w:hAnsi="Open Sans"/>
        </w:rPr>
        <w:t>7 godina i više</w:t>
      </w:r>
    </w:p>
    <w:p w:rsidR="00673612" w:rsidRPr="00673612" w:rsidRDefault="00332360" w:rsidP="003E485C">
      <w:pPr>
        <w:pStyle w:val="Heading6"/>
        <w:ind w:left="360"/>
        <w:rPr>
          <w:rFonts w:ascii="Open Sans" w:hAnsi="Open Sans"/>
        </w:rPr>
      </w:pPr>
      <w:r>
        <w:rPr>
          <w:rFonts w:ascii="Open Sans" w:hAnsi="Open Sans"/>
        </w:rPr>
        <w:t>Materijali</w:t>
      </w:r>
    </w:p>
    <w:p w:rsidR="00673612" w:rsidRPr="003E485C" w:rsidRDefault="00332360" w:rsidP="003E485C">
      <w:pPr>
        <w:ind w:left="0" w:firstLine="360"/>
        <w:rPr>
          <w:rFonts w:ascii="Open Sans" w:hAnsi="Open Sans"/>
        </w:rPr>
      </w:pPr>
      <w:r>
        <w:rPr>
          <w:rFonts w:ascii="Open Sans" w:hAnsi="Open Sans"/>
        </w:rPr>
        <w:t>Svaka grupa učenika će trebati:</w:t>
      </w:r>
    </w:p>
    <w:p w:rsidR="00673612" w:rsidRPr="00332360" w:rsidRDefault="00332360" w:rsidP="00CB0BBD">
      <w:pPr>
        <w:pStyle w:val="Bulleted"/>
        <w:numPr>
          <w:ilvl w:val="0"/>
          <w:numId w:val="39"/>
        </w:numPr>
        <w:rPr>
          <w:rFonts w:ascii="Open Sans" w:hAnsi="Open Sans"/>
          <w:lang w:val="fr-CA"/>
        </w:rPr>
      </w:pPr>
      <w:r w:rsidRPr="00332360">
        <w:rPr>
          <w:rFonts w:ascii="Open Sans" w:hAnsi="Open Sans"/>
          <w:lang w:val="fr-CA"/>
        </w:rPr>
        <w:t xml:space="preserve">Jednu kopiju uzorka sa crnim linijama </w:t>
      </w:r>
      <w:r w:rsidR="00673612" w:rsidRPr="00332360">
        <w:rPr>
          <w:rFonts w:ascii="Open Sans" w:hAnsi="Open Sans"/>
          <w:i/>
          <w:lang w:val="fr-CA"/>
        </w:rPr>
        <w:t>Ice Cream Vans</w:t>
      </w:r>
      <w:r w:rsidR="00673612" w:rsidRPr="00332360">
        <w:rPr>
          <w:rFonts w:ascii="Open Sans" w:hAnsi="Open Sans"/>
          <w:lang w:val="fr-CA"/>
        </w:rPr>
        <w:t xml:space="preserve">, </w:t>
      </w:r>
      <w:r>
        <w:rPr>
          <w:rFonts w:ascii="Open Sans" w:hAnsi="Open Sans"/>
          <w:lang w:val="fr-CA"/>
        </w:rPr>
        <w:t>i</w:t>
      </w:r>
    </w:p>
    <w:p w:rsidR="00673612" w:rsidRPr="00332360" w:rsidRDefault="00332360" w:rsidP="00CB0BBD">
      <w:pPr>
        <w:pStyle w:val="Bulleted"/>
        <w:numPr>
          <w:ilvl w:val="0"/>
          <w:numId w:val="39"/>
        </w:numPr>
        <w:rPr>
          <w:rFonts w:ascii="Open Sans" w:hAnsi="Open Sans"/>
          <w:lang w:val="fr-CA"/>
        </w:rPr>
      </w:pPr>
      <w:r w:rsidRPr="00332360">
        <w:rPr>
          <w:rFonts w:ascii="Open Sans" w:hAnsi="Open Sans"/>
          <w:lang w:val="fr-CA"/>
        </w:rPr>
        <w:t>Nekoliko brojača ili žeton</w:t>
      </w:r>
      <w:r>
        <w:rPr>
          <w:rFonts w:ascii="Open Sans" w:hAnsi="Open Sans"/>
          <w:lang w:val="fr-CA"/>
        </w:rPr>
        <w:t>e</w:t>
      </w:r>
      <w:r w:rsidRPr="00332360">
        <w:rPr>
          <w:rFonts w:ascii="Open Sans" w:hAnsi="Open Sans"/>
          <w:lang w:val="fr-CA"/>
        </w:rPr>
        <w:t xml:space="preserve"> za poker sa dvije različite boje</w:t>
      </w:r>
      <w:r w:rsidR="00673612" w:rsidRPr="00332360">
        <w:rPr>
          <w:rFonts w:ascii="Open Sans" w:hAnsi="Open Sans"/>
          <w:lang w:val="fr-CA"/>
        </w:rPr>
        <w:t>.</w:t>
      </w:r>
    </w:p>
    <w:p w:rsidR="006C3D0A" w:rsidRPr="00332360" w:rsidRDefault="006C3D0A" w:rsidP="006C3D0A">
      <w:pPr>
        <w:pStyle w:val="Bulleted"/>
        <w:numPr>
          <w:ilvl w:val="0"/>
          <w:numId w:val="0"/>
        </w:numPr>
        <w:ind w:left="924" w:hanging="385"/>
        <w:rPr>
          <w:rFonts w:ascii="Open Sans" w:hAnsi="Open Sans"/>
          <w:lang w:val="fr-CA"/>
        </w:rPr>
      </w:pPr>
    </w:p>
    <w:p w:rsidR="006C3D0A" w:rsidRPr="006C3D0A" w:rsidRDefault="00332360" w:rsidP="006C3D0A">
      <w:pPr>
        <w:pStyle w:val="Bulleted"/>
        <w:numPr>
          <w:ilvl w:val="0"/>
          <w:numId w:val="0"/>
        </w:numPr>
        <w:ind w:firstLine="360"/>
        <w:rPr>
          <w:rFonts w:ascii="Open Sans" w:hAnsi="Open Sans"/>
        </w:rPr>
      </w:pPr>
      <w:r>
        <w:rPr>
          <w:rFonts w:ascii="Open Sans" w:hAnsi="Open Sans"/>
        </w:rPr>
        <w:t>Nastavniku će trebati</w:t>
      </w:r>
    </w:p>
    <w:p w:rsidR="00332360" w:rsidRPr="00332360" w:rsidRDefault="00332360" w:rsidP="00CB0BBD">
      <w:pPr>
        <w:pStyle w:val="Bulleted"/>
        <w:numPr>
          <w:ilvl w:val="0"/>
          <w:numId w:val="40"/>
        </w:numPr>
        <w:rPr>
          <w:rFonts w:ascii="Open Sans" w:hAnsi="Open Sans"/>
        </w:rPr>
      </w:pPr>
      <w:r>
        <w:rPr>
          <w:rFonts w:ascii="Open Sans" w:hAnsi="Open Sans"/>
        </w:rPr>
        <w:t xml:space="preserve">Projektor kako bi se rješenje za </w:t>
      </w:r>
      <w:r w:rsidRPr="00332360">
        <w:rPr>
          <w:rFonts w:ascii="Open Sans" w:hAnsi="Open Sans"/>
        </w:rPr>
        <w:t xml:space="preserve">uzorka sa crnim linijama </w:t>
      </w:r>
      <w:r w:rsidRPr="00332360">
        <w:rPr>
          <w:rFonts w:ascii="Open Sans" w:hAnsi="Open Sans"/>
          <w:i/>
        </w:rPr>
        <w:t>Ice Cream Vans</w:t>
      </w:r>
    </w:p>
    <w:p w:rsidR="00E8493D" w:rsidRPr="00332360" w:rsidRDefault="00332360" w:rsidP="00332360">
      <w:pPr>
        <w:pStyle w:val="Bulleted"/>
        <w:numPr>
          <w:ilvl w:val="0"/>
          <w:numId w:val="0"/>
        </w:numPr>
        <w:ind w:left="720"/>
        <w:rPr>
          <w:rFonts w:ascii="Open Sans" w:hAnsi="Open Sans"/>
          <w:lang w:val="fr-CA"/>
        </w:rPr>
      </w:pPr>
      <w:r w:rsidRPr="00332360">
        <w:rPr>
          <w:rFonts w:ascii="Open Sans" w:hAnsi="Open Sans"/>
          <w:lang w:val="fr-CA"/>
        </w:rPr>
        <w:t xml:space="preserve">predstavilo na tabli, ili jednostavno tabla da se crta na njoj. </w:t>
      </w:r>
    </w:p>
    <w:p w:rsidR="00332360" w:rsidRDefault="00C95602">
      <w:pPr>
        <w:spacing w:after="0"/>
        <w:ind w:left="0"/>
        <w:rPr>
          <w:rFonts w:ascii="Open Sans" w:hAnsi="Open Sans" w:cs="Arial"/>
          <w:b/>
          <w:bCs/>
          <w:iCs/>
          <w:sz w:val="48"/>
          <w:szCs w:val="28"/>
        </w:rPr>
      </w:pPr>
      <w:r>
        <w:rPr>
          <w:rFonts w:ascii="Open Sans" w:hAnsi="Open Sans"/>
          <w:noProof/>
          <w:lang w:val="en-US"/>
        </w:rPr>
        <w:drawing>
          <wp:anchor distT="152400" distB="152400" distL="152400" distR="152400" simplePos="0" relativeHeight="251705344" behindDoc="0" locked="0" layoutInCell="1" allowOverlap="1" wp14:anchorId="576BB49E" wp14:editId="59FCE577">
            <wp:simplePos x="0" y="0"/>
            <wp:positionH relativeFrom="margin">
              <wp:posOffset>163830</wp:posOffset>
            </wp:positionH>
            <wp:positionV relativeFrom="line">
              <wp:posOffset>723265</wp:posOffset>
            </wp:positionV>
            <wp:extent cx="4214495" cy="1737360"/>
            <wp:effectExtent l="0" t="0" r="0" b="0"/>
            <wp:wrapTopAndBottom/>
            <wp:docPr id="48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14495"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332360">
        <w:rPr>
          <w:rFonts w:ascii="Open Sans" w:hAnsi="Open Sans"/>
        </w:rPr>
        <w:br w:type="page"/>
      </w:r>
    </w:p>
    <w:p w:rsidR="003E485C" w:rsidRPr="00673612" w:rsidRDefault="00607160" w:rsidP="003E485C">
      <w:pPr>
        <w:pStyle w:val="HiddenfromContents"/>
        <w:rPr>
          <w:rFonts w:ascii="Open Sans" w:hAnsi="Open Sans"/>
        </w:rPr>
      </w:pPr>
      <w:r>
        <w:rPr>
          <w:rFonts w:ascii="Open Sans" w:hAnsi="Open Sans"/>
        </w:rPr>
        <w:lastRenderedPageBreak/>
        <w:t>Dominiraju</w:t>
      </w:r>
      <w:r>
        <w:rPr>
          <w:rFonts w:ascii="Open Sans" w:hAnsi="Open Sans"/>
          <w:lang w:val="bs-Latn-BA"/>
        </w:rPr>
        <w:t>ći Skupovi</w:t>
      </w:r>
    </w:p>
    <w:p w:rsidR="00673612" w:rsidRPr="00673612" w:rsidRDefault="00607160">
      <w:pPr>
        <w:pStyle w:val="Heading6"/>
        <w:rPr>
          <w:rFonts w:ascii="Open Sans" w:hAnsi="Open Sans"/>
        </w:rPr>
      </w:pPr>
      <w:r>
        <w:rPr>
          <w:rFonts w:ascii="Open Sans" w:hAnsi="Open Sans"/>
        </w:rPr>
        <w:t>Uvod</w:t>
      </w:r>
    </w:p>
    <w:p w:rsidR="00673612" w:rsidRPr="00673612" w:rsidRDefault="00607160" w:rsidP="00607160">
      <w:pPr>
        <w:rPr>
          <w:rFonts w:ascii="Open Sans" w:hAnsi="Open Sans"/>
        </w:rPr>
      </w:pPr>
      <w:r>
        <w:rPr>
          <w:rFonts w:ascii="Open Sans" w:hAnsi="Open Sans"/>
        </w:rPr>
        <w:t>Prodavači Sladoleda radni list predstavlja mapu Turističkog Grada.</w:t>
      </w:r>
      <w:r w:rsidR="00673612" w:rsidRPr="00673612">
        <w:rPr>
          <w:rFonts w:ascii="Open Sans" w:hAnsi="Open Sans"/>
        </w:rPr>
        <w:t xml:space="preserve"> </w:t>
      </w:r>
      <w:r>
        <w:rPr>
          <w:rFonts w:ascii="Open Sans" w:hAnsi="Open Sans"/>
        </w:rPr>
        <w:t xml:space="preserve">Linije predstavljaju ulice a tačke predstavljaju uglove na ulicama. Grad se nalazi u jednoj jako toploj zemlji I tokom ljeta prodavači sladoleda parkiraju svoja kolica na uglovima ulica i nude i prodaju sladoled turistima. Naša želja je postaviti kolica sa sladoledom tako da svako može doći do jednih kolica tako što će prošetati do kraja ulice i onda najviše jedan blok zgrada dalje. </w:t>
      </w:r>
      <w:r w:rsidR="00673612" w:rsidRPr="00673612">
        <w:rPr>
          <w:rFonts w:ascii="Open Sans" w:hAnsi="Open Sans"/>
        </w:rPr>
        <w:t>(</w:t>
      </w:r>
      <w:r>
        <w:rPr>
          <w:rFonts w:ascii="Open Sans" w:hAnsi="Open Sans"/>
        </w:rPr>
        <w:t>Sve bi bilo lakše zamisliti ako bi ljudi živjeli na raskrsnicama ulica nego duž ulica; onda bi bili u mogućnosti doći do sladoleda hodajući najviše duž jednog bloka zgrada</w:t>
      </w:r>
      <w:r w:rsidR="00673612" w:rsidRPr="00673612">
        <w:rPr>
          <w:rFonts w:ascii="Open Sans" w:hAnsi="Open Sans"/>
        </w:rPr>
        <w:t xml:space="preserve">.) </w:t>
      </w:r>
      <w:r>
        <w:rPr>
          <w:rFonts w:ascii="Open Sans" w:hAnsi="Open Sans"/>
        </w:rPr>
        <w:t>Pitanje je koji je najmanji broj kolica sa sladoledom i prodavačem koji trebamo i na kojim raskrsnicama ih treba postaviti.</w:t>
      </w:r>
    </w:p>
    <w:p w:rsidR="00673612" w:rsidRPr="00673612" w:rsidRDefault="00673612">
      <w:pPr>
        <w:pStyle w:val="Heading6"/>
        <w:rPr>
          <w:rFonts w:ascii="Open Sans" w:hAnsi="Open Sans"/>
        </w:rPr>
      </w:pPr>
      <w:r w:rsidRPr="00673612">
        <w:rPr>
          <w:rFonts w:ascii="Open Sans" w:hAnsi="Open Sans"/>
        </w:rPr>
        <w:t>Dis</w:t>
      </w:r>
      <w:r w:rsidR="00607160">
        <w:rPr>
          <w:rFonts w:ascii="Open Sans" w:hAnsi="Open Sans"/>
        </w:rPr>
        <w:t>kusija</w:t>
      </w:r>
    </w:p>
    <w:p w:rsidR="00673612" w:rsidRPr="00673612" w:rsidRDefault="00607160" w:rsidP="00CB0BBD">
      <w:pPr>
        <w:numPr>
          <w:ilvl w:val="0"/>
          <w:numId w:val="22"/>
        </w:numPr>
        <w:tabs>
          <w:tab w:val="clear" w:pos="1287"/>
          <w:tab w:val="num" w:pos="851"/>
        </w:tabs>
        <w:ind w:left="851" w:hanging="284"/>
        <w:rPr>
          <w:rFonts w:ascii="Open Sans" w:hAnsi="Open Sans"/>
        </w:rPr>
      </w:pPr>
      <w:r>
        <w:rPr>
          <w:rFonts w:ascii="Open Sans" w:hAnsi="Open Sans"/>
        </w:rPr>
        <w:t xml:space="preserve">Podijelite učenike u male grupe i dajte svakoj grupi mapu Turističkog Grada kao I neke brojače, i ispričajte i objasnite cijelu priču. </w:t>
      </w:r>
    </w:p>
    <w:p w:rsidR="00673612" w:rsidRPr="00673612" w:rsidRDefault="00607160" w:rsidP="00CB0BBD">
      <w:pPr>
        <w:numPr>
          <w:ilvl w:val="0"/>
          <w:numId w:val="22"/>
        </w:numPr>
        <w:tabs>
          <w:tab w:val="clear" w:pos="1287"/>
          <w:tab w:val="num" w:pos="851"/>
        </w:tabs>
        <w:ind w:left="851" w:hanging="284"/>
        <w:rPr>
          <w:rFonts w:ascii="Open Sans" w:hAnsi="Open Sans"/>
        </w:rPr>
      </w:pPr>
      <w:r>
        <w:rPr>
          <w:rFonts w:ascii="Open Sans" w:hAnsi="Open Sans"/>
        </w:rPr>
        <w:t xml:space="preserve">Pokazati učenicima kako postaviti brojače na raskrsnicama kako bi označili jedna kolica sa sladoledom, </w:t>
      </w:r>
      <w:r w:rsidR="00E13B38">
        <w:rPr>
          <w:rFonts w:ascii="Open Sans" w:hAnsi="Open Sans"/>
        </w:rPr>
        <w:t>a onda postavite brojače druge boje na raskrsnicama jednu ulicu dalje. Ljudi koji žive na ovim raskršćima (ili duž ulica koje dolaze do tog raskršća) će moći pronaći svoj sladoled na tim kolicima sa sladoledom</w:t>
      </w:r>
      <w:r w:rsidR="00673612" w:rsidRPr="00673612">
        <w:rPr>
          <w:rFonts w:ascii="Open Sans" w:hAnsi="Open Sans"/>
        </w:rPr>
        <w:t>.</w:t>
      </w:r>
    </w:p>
    <w:p w:rsidR="00673612" w:rsidRPr="00673612" w:rsidRDefault="00E13B38" w:rsidP="00CB0BBD">
      <w:pPr>
        <w:numPr>
          <w:ilvl w:val="0"/>
          <w:numId w:val="22"/>
        </w:numPr>
        <w:tabs>
          <w:tab w:val="clear" w:pos="1287"/>
          <w:tab w:val="num" w:pos="851"/>
        </w:tabs>
        <w:ind w:left="851" w:hanging="284"/>
        <w:rPr>
          <w:rFonts w:ascii="Open Sans" w:hAnsi="Open Sans"/>
        </w:rPr>
      </w:pPr>
      <w:r>
        <w:rPr>
          <w:rFonts w:ascii="Open Sans" w:hAnsi="Open Sans"/>
        </w:rPr>
        <w:t xml:space="preserve">Dajte učenicima da eksperimentišu sa različitim pozicijama kolica sa sladoledom. Kada pronađu jednu konfiguraciju koja uspješno zadovoljava sve kuće podsjetite ih da su </w:t>
      </w:r>
      <w:r w:rsidR="00810119">
        <w:rPr>
          <w:rFonts w:ascii="Open Sans" w:hAnsi="Open Sans"/>
        </w:rPr>
        <w:t>kolica sa sladoledom skupa i da je ideja da postavimo što je moguće manje kolica. Jasno je da je lagano ispuniti sve uslove problema ako imamo dovoljan broj kolica da ih postavimo na svaku raskrsnicu</w:t>
      </w:r>
      <w:r w:rsidR="00673612" w:rsidRPr="00673612">
        <w:rPr>
          <w:rFonts w:ascii="Open Sans" w:hAnsi="Open Sans"/>
        </w:rPr>
        <w:t>—</w:t>
      </w:r>
      <w:r w:rsidR="00810119">
        <w:rPr>
          <w:rFonts w:ascii="Open Sans" w:hAnsi="Open Sans"/>
        </w:rPr>
        <w:t>interesantno je pitanje koliko ukupno kolica možemo uštedjeti.</w:t>
      </w:r>
      <w:r w:rsidR="008B61D4">
        <w:rPr>
          <w:rFonts w:ascii="Open Sans" w:hAnsi="Open Sans"/>
          <w:noProof/>
          <w:lang w:val="en-US"/>
        </w:rPr>
        <w:drawing>
          <wp:anchor distT="152400" distB="152400" distL="152400" distR="152400" simplePos="0" relativeHeight="251666432" behindDoc="1" locked="0" layoutInCell="1" allowOverlap="1" wp14:anchorId="441FC100" wp14:editId="2A1093DC">
            <wp:simplePos x="0" y="0"/>
            <wp:positionH relativeFrom="column">
              <wp:posOffset>3703320</wp:posOffset>
            </wp:positionH>
            <wp:positionV relativeFrom="line">
              <wp:posOffset>201930</wp:posOffset>
            </wp:positionV>
            <wp:extent cx="1594485" cy="1833880"/>
            <wp:effectExtent l="0" t="0" r="5715" b="0"/>
            <wp:wrapTight wrapText="left">
              <wp:wrapPolygon edited="0">
                <wp:start x="0" y="0"/>
                <wp:lineTo x="0" y="21241"/>
                <wp:lineTo x="21333" y="21241"/>
                <wp:lineTo x="21333" y="0"/>
                <wp:lineTo x="0" y="0"/>
              </wp:wrapPolygon>
            </wp:wrapTight>
            <wp:docPr id="483"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94485" cy="183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3612" w:rsidRPr="00673612" w:rsidRDefault="00810119" w:rsidP="00CB0BBD">
      <w:pPr>
        <w:numPr>
          <w:ilvl w:val="0"/>
          <w:numId w:val="22"/>
        </w:numPr>
        <w:tabs>
          <w:tab w:val="clear" w:pos="1287"/>
          <w:tab w:val="num" w:pos="851"/>
        </w:tabs>
        <w:ind w:left="851" w:hanging="284"/>
        <w:rPr>
          <w:rFonts w:ascii="Open Sans" w:hAnsi="Open Sans"/>
        </w:rPr>
      </w:pPr>
      <w:r w:rsidRPr="00810119">
        <w:rPr>
          <w:rFonts w:ascii="Open Sans" w:hAnsi="Open Sans"/>
          <w:lang w:val="fr-CA"/>
        </w:rPr>
        <w:t>Minimalan broj kolica za Turistički Grad je šest i odgovarajuće rješenje je prikazano ovdje sa strane. Ali s druge strane nije nimalo lagano naći ovo rješenje</w:t>
      </w:r>
      <w:r w:rsidR="00673612" w:rsidRPr="00810119">
        <w:rPr>
          <w:rFonts w:ascii="Open Sans" w:hAnsi="Open Sans"/>
          <w:lang w:val="fr-CA"/>
        </w:rPr>
        <w:t xml:space="preserve">! </w:t>
      </w:r>
      <w:r w:rsidRPr="00810119">
        <w:rPr>
          <w:rFonts w:ascii="Open Sans" w:hAnsi="Open Sans"/>
          <w:lang w:val="fr-CA"/>
        </w:rPr>
        <w:t>Nakon nekog vremena saopštite razredu da je šest kolica sa sladoledom dovoljno za jedno rješenje i izazovite ih da nađe mjesta gdje ih treba postaviti.</w:t>
      </w:r>
      <w:r>
        <w:rPr>
          <w:rFonts w:ascii="Open Sans" w:hAnsi="Open Sans"/>
          <w:lang w:val="fr-CA"/>
        </w:rPr>
        <w:t xml:space="preserve"> </w:t>
      </w:r>
      <w:r w:rsidRPr="00810119">
        <w:rPr>
          <w:rFonts w:ascii="Open Sans" w:hAnsi="Open Sans"/>
          <w:lang w:val="en-US"/>
        </w:rPr>
        <w:t>I ovo ostaje prilično težak problem</w:t>
      </w:r>
      <w:r w:rsidR="00673612" w:rsidRPr="00673612">
        <w:rPr>
          <w:rFonts w:ascii="Open Sans" w:hAnsi="Open Sans"/>
        </w:rPr>
        <w:t xml:space="preserve">: </w:t>
      </w:r>
      <w:r>
        <w:rPr>
          <w:rFonts w:ascii="Open Sans" w:hAnsi="Open Sans"/>
        </w:rPr>
        <w:t>kolik grupa će ipak na kraju odustati.</w:t>
      </w:r>
      <w:r w:rsidR="00673612" w:rsidRPr="00673612">
        <w:rPr>
          <w:rFonts w:ascii="Open Sans" w:hAnsi="Open Sans"/>
        </w:rPr>
        <w:t xml:space="preserve"> </w:t>
      </w:r>
      <w:r>
        <w:rPr>
          <w:rFonts w:ascii="Open Sans" w:hAnsi="Open Sans"/>
        </w:rPr>
        <w:t xml:space="preserve">Čak i rješenja sa osam ili devet kolica mogu biti dosta teška za nalaženje. </w:t>
      </w:r>
    </w:p>
    <w:p w:rsidR="00673612" w:rsidRPr="00673612" w:rsidRDefault="00673612" w:rsidP="00CB0BBD">
      <w:pPr>
        <w:numPr>
          <w:ilvl w:val="0"/>
          <w:numId w:val="22"/>
        </w:numPr>
        <w:tabs>
          <w:tab w:val="clear" w:pos="1287"/>
          <w:tab w:val="num" w:pos="851"/>
        </w:tabs>
        <w:ind w:left="851" w:hanging="284"/>
        <w:rPr>
          <w:rFonts w:ascii="Open Sans" w:hAnsi="Open Sans"/>
        </w:rPr>
      </w:pPr>
      <w:r w:rsidRPr="00673612">
        <w:rPr>
          <w:rFonts w:ascii="Open Sans" w:hAnsi="Open Sans"/>
        </w:rPr>
        <w:br w:type="page"/>
      </w:r>
      <w:r w:rsidR="00810119">
        <w:rPr>
          <w:rFonts w:ascii="Open Sans" w:hAnsi="Open Sans"/>
        </w:rPr>
        <w:lastRenderedPageBreak/>
        <w:t xml:space="preserve">Mapa Turističkog Grada je konstruisana tako što se krenulo sa postavljenih šest kolica kao što je prikazano na dnu radnog lista Rješenje Kolica sa Sladoledom I onda spajanjem tih mjesta sa </w:t>
      </w:r>
      <w:r w:rsidR="00C95602">
        <w:rPr>
          <w:rFonts w:ascii="Open Sans" w:hAnsi="Open Sans"/>
        </w:rPr>
        <w:t>mnogim novim ulicama kako bi se pravo rješenja problema dobro sakrilo. Najvažnije je paziti da ne postavite novu ulicu između praznih kružića gdje se nalaze kolica nego samo između dodatnih crnih kružića. Pokažite ovu tehniku kreiranja problema cijelom razredu koristeći pripremljen projektor.</w:t>
      </w:r>
    </w:p>
    <w:p w:rsidR="00673612" w:rsidRDefault="00C95602" w:rsidP="00CB0BBD">
      <w:pPr>
        <w:numPr>
          <w:ilvl w:val="0"/>
          <w:numId w:val="22"/>
        </w:numPr>
        <w:tabs>
          <w:tab w:val="clear" w:pos="1287"/>
          <w:tab w:val="num" w:pos="851"/>
        </w:tabs>
        <w:ind w:left="851" w:hanging="284"/>
        <w:rPr>
          <w:rFonts w:ascii="Open Sans" w:hAnsi="Open Sans"/>
        </w:rPr>
      </w:pPr>
      <w:r>
        <w:rPr>
          <w:rFonts w:ascii="Open Sans" w:hAnsi="Open Sans"/>
        </w:rPr>
        <w:t>Tražite od učenika da naprave svoje mape koje su teške za rješavanje koristeći prezentiranu tehniku. Oni onda  mogu izazvati svoje prijatelje ili roditelje da riješe problem</w:t>
      </w:r>
      <w:r w:rsidR="00673612" w:rsidRPr="00673612">
        <w:rPr>
          <w:rFonts w:ascii="Open Sans" w:hAnsi="Open Sans"/>
        </w:rPr>
        <w:t>–</w:t>
      </w:r>
      <w:r>
        <w:rPr>
          <w:rFonts w:ascii="Open Sans" w:hAnsi="Open Sans"/>
        </w:rPr>
        <w:t>razumjeće na kraju da su u stanju napraviti mozgalicu (problem) koji oni rješavaju sa lakoćom dok ih drugi ne mogu rješiti</w:t>
      </w:r>
      <w:r w:rsidR="00673612" w:rsidRPr="00673612">
        <w:rPr>
          <w:rFonts w:ascii="Open Sans" w:hAnsi="Open Sans"/>
        </w:rPr>
        <w:t xml:space="preserve">! </w:t>
      </w:r>
      <w:r>
        <w:rPr>
          <w:rFonts w:ascii="Open Sans" w:hAnsi="Open Sans"/>
        </w:rPr>
        <w:t xml:space="preserve">Ovo su sve primjeri koji opisuju funkciju u jednom smjeru (eng. </w:t>
      </w:r>
      <w:r w:rsidR="00673612" w:rsidRPr="00673612">
        <w:rPr>
          <w:rFonts w:ascii="Open Sans" w:hAnsi="Open Sans"/>
        </w:rPr>
        <w:t>“one-way function”</w:t>
      </w:r>
      <w:r>
        <w:rPr>
          <w:rFonts w:ascii="Open Sans" w:hAnsi="Open Sans"/>
        </w:rPr>
        <w:t>)</w:t>
      </w:r>
      <w:r w:rsidR="00673612" w:rsidRPr="00673612">
        <w:rPr>
          <w:rFonts w:ascii="Open Sans" w:hAnsi="Open Sans"/>
        </w:rPr>
        <w:t xml:space="preserve">: </w:t>
      </w:r>
      <w:r>
        <w:rPr>
          <w:rFonts w:ascii="Open Sans" w:hAnsi="Open Sans"/>
        </w:rPr>
        <w:t>lagano je napraviti mozgalicu koja je jako teška za rješavanja</w:t>
      </w:r>
      <w:r w:rsidR="00673612" w:rsidRPr="00673612">
        <w:rPr>
          <w:rFonts w:ascii="Open Sans" w:hAnsi="Open Sans"/>
        </w:rPr>
        <w:t>—</w:t>
      </w:r>
      <w:r>
        <w:rPr>
          <w:rFonts w:ascii="Open Sans" w:hAnsi="Open Sans"/>
        </w:rPr>
        <w:t>samo ukoliko niste vi onaj koji ju je kreirao.</w:t>
      </w:r>
      <w:r w:rsidR="00673612" w:rsidRPr="00673612">
        <w:rPr>
          <w:rFonts w:ascii="Open Sans" w:hAnsi="Open Sans"/>
        </w:rPr>
        <w:t xml:space="preserve"> </w:t>
      </w:r>
      <w:r>
        <w:rPr>
          <w:rFonts w:ascii="Open Sans" w:hAnsi="Open Sans"/>
        </w:rPr>
        <w:t>Ove funkcije jednog smjera su od krucijalne važnosti u kriptografiji</w:t>
      </w:r>
      <w:r w:rsidR="00673612" w:rsidRPr="00673612">
        <w:rPr>
          <w:rFonts w:ascii="Open Sans" w:hAnsi="Open Sans"/>
        </w:rPr>
        <w:t xml:space="preserve"> (</w:t>
      </w:r>
      <w:r>
        <w:rPr>
          <w:rFonts w:ascii="Open Sans" w:hAnsi="Open Sans"/>
        </w:rPr>
        <w:t xml:space="preserve">pogledati Aktivnosti </w:t>
      </w:r>
      <w:r w:rsidR="00673612" w:rsidRPr="00673612">
        <w:rPr>
          <w:rFonts w:ascii="Open Sans" w:hAnsi="Open Sans"/>
        </w:rPr>
        <w:t xml:space="preserve">17 </w:t>
      </w:r>
      <w:r>
        <w:rPr>
          <w:rFonts w:ascii="Open Sans" w:hAnsi="Open Sans"/>
        </w:rPr>
        <w:t>i</w:t>
      </w:r>
      <w:r w:rsidR="00673612" w:rsidRPr="00673612">
        <w:rPr>
          <w:rFonts w:ascii="Open Sans" w:hAnsi="Open Sans"/>
        </w:rPr>
        <w:t xml:space="preserve"> 18).</w:t>
      </w:r>
    </w:p>
    <w:p w:rsidR="006C3D0A" w:rsidRDefault="006C3D0A" w:rsidP="006C3D0A">
      <w:pPr>
        <w:ind w:left="851"/>
        <w:rPr>
          <w:rFonts w:ascii="Open Sans" w:hAnsi="Open Sans"/>
        </w:rPr>
        <w:sectPr w:rsidR="006C3D0A" w:rsidSect="00894B96">
          <w:headerReference w:type="even" r:id="rId165"/>
          <w:headerReference w:type="default" r:id="rId166"/>
          <w:pgSz w:w="11906" w:h="16838"/>
          <w:pgMar w:top="1418" w:right="1701" w:bottom="1985" w:left="1701" w:header="709" w:footer="376" w:gutter="0"/>
          <w:cols w:space="720"/>
        </w:sectPr>
      </w:pPr>
    </w:p>
    <w:p w:rsidR="006C3D0A" w:rsidRPr="00673612" w:rsidRDefault="006C3D0A" w:rsidP="006C3D0A">
      <w:pPr>
        <w:ind w:left="851"/>
        <w:rPr>
          <w:rFonts w:ascii="Open Sans" w:hAnsi="Open Sans"/>
        </w:rPr>
      </w:pPr>
    </w:p>
    <w:p w:rsidR="006C3D0A" w:rsidRPr="00673612" w:rsidRDefault="00C95602" w:rsidP="006C3D0A">
      <w:pPr>
        <w:pStyle w:val="WorksheetTitle"/>
        <w:pBdr>
          <w:left w:val="single" w:sz="4" w:space="0" w:color="auto" w:shadow="1"/>
        </w:pBdr>
        <w:rPr>
          <w:rFonts w:ascii="Open Sans" w:hAnsi="Open Sans"/>
        </w:rPr>
      </w:pPr>
      <w:r>
        <w:rPr>
          <w:rFonts w:ascii="Open Sans" w:hAnsi="Open Sans"/>
        </w:rPr>
        <w:t>Radni List za Aktivnost</w:t>
      </w:r>
      <w:r w:rsidR="006C3D0A" w:rsidRPr="00673612">
        <w:rPr>
          <w:rFonts w:ascii="Open Sans" w:hAnsi="Open Sans"/>
        </w:rPr>
        <w:t xml:space="preserve">: </w:t>
      </w:r>
      <w:r>
        <w:rPr>
          <w:rFonts w:ascii="Open Sans" w:hAnsi="Open Sans"/>
        </w:rPr>
        <w:t>Kolica sa Sladoledom</w:t>
      </w:r>
    </w:p>
    <w:p w:rsidR="00673612" w:rsidRPr="00C95602" w:rsidRDefault="00C95602">
      <w:pPr>
        <w:pStyle w:val="WorksheetNormal"/>
        <w:rPr>
          <w:rFonts w:ascii="Open Sans" w:hAnsi="Open Sans"/>
          <w:lang w:val="en-US"/>
        </w:rPr>
      </w:pPr>
      <w:r>
        <w:rPr>
          <w:rFonts w:ascii="Open Sans" w:hAnsi="Open Sans"/>
        </w:rPr>
        <w:t xml:space="preserve">Pronađite način kako rasporediti kolica sa sladoledom na raskrnicama ulica tako da je </w:t>
      </w:r>
      <w:r>
        <w:rPr>
          <w:rFonts w:ascii="Open Sans" w:hAnsi="Open Sans"/>
          <w:noProof/>
          <w:lang w:val="en-US"/>
        </w:rPr>
        <w:drawing>
          <wp:anchor distT="0" distB="0" distL="114300" distR="114300" simplePos="0" relativeHeight="251637760" behindDoc="0" locked="0" layoutInCell="1" allowOverlap="1" wp14:anchorId="113BE742" wp14:editId="1E07DE72">
            <wp:simplePos x="0" y="0"/>
            <wp:positionH relativeFrom="margin">
              <wp:align>center</wp:align>
            </wp:positionH>
            <wp:positionV relativeFrom="line">
              <wp:posOffset>601980</wp:posOffset>
            </wp:positionV>
            <wp:extent cx="4808855" cy="6896735"/>
            <wp:effectExtent l="0" t="0" r="0" b="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08855" cy="68967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rPr>
        <w:t>svaka raskrsnica povezana sa jednom koja ima parkirana kolica sa sladoledom.</w:t>
      </w:r>
    </w:p>
    <w:p w:rsidR="006C3D0A" w:rsidRDefault="006C3D0A">
      <w:pPr>
        <w:pStyle w:val="WorksheetNormal"/>
        <w:rPr>
          <w:rFonts w:ascii="Open Sans" w:hAnsi="Open Sans"/>
        </w:rPr>
        <w:sectPr w:rsidR="006C3D0A" w:rsidSect="00894B96">
          <w:pgSz w:w="11906" w:h="16838"/>
          <w:pgMar w:top="1418" w:right="1701" w:bottom="1985" w:left="1701" w:header="709" w:footer="376" w:gutter="0"/>
          <w:cols w:space="720"/>
        </w:sectPr>
      </w:pPr>
    </w:p>
    <w:p w:rsidR="006C3D0A" w:rsidRPr="00673612" w:rsidRDefault="006C3D0A">
      <w:pPr>
        <w:pStyle w:val="WorksheetNormal"/>
        <w:rPr>
          <w:rFonts w:ascii="Open Sans" w:hAnsi="Open Sans"/>
        </w:rPr>
      </w:pPr>
    </w:p>
    <w:p w:rsidR="006C3D0A" w:rsidRPr="00673612" w:rsidRDefault="006C3D0A" w:rsidP="006C3D0A">
      <w:pPr>
        <w:pStyle w:val="WorksheetTitle"/>
        <w:rPr>
          <w:rFonts w:ascii="Open Sans" w:hAnsi="Open Sans"/>
        </w:rPr>
      </w:pPr>
      <w:r>
        <w:rPr>
          <w:rFonts w:ascii="Open Sans" w:hAnsi="Open Sans"/>
          <w:noProof/>
          <w:lang w:val="en-US"/>
        </w:rPr>
        <w:drawing>
          <wp:anchor distT="152400" distB="152400" distL="152400" distR="152400" simplePos="0" relativeHeight="251668480" behindDoc="0" locked="0" layoutInCell="1" allowOverlap="1" wp14:anchorId="67590D6C" wp14:editId="23346201">
            <wp:simplePos x="0" y="0"/>
            <wp:positionH relativeFrom="column">
              <wp:posOffset>1676400</wp:posOffset>
            </wp:positionH>
            <wp:positionV relativeFrom="line">
              <wp:posOffset>1143000</wp:posOffset>
            </wp:positionV>
            <wp:extent cx="1986280" cy="6535420"/>
            <wp:effectExtent l="0" t="0" r="0" b="0"/>
            <wp:wrapTopAndBottom/>
            <wp:docPr id="1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86280" cy="653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55EDC">
        <w:rPr>
          <w:rFonts w:ascii="Open Sans" w:hAnsi="Open Sans"/>
        </w:rPr>
        <w:t>Radni List za Aktivnost</w:t>
      </w:r>
      <w:r w:rsidRPr="00673612">
        <w:rPr>
          <w:rFonts w:ascii="Open Sans" w:hAnsi="Open Sans"/>
        </w:rPr>
        <w:t>:</w:t>
      </w:r>
      <w:r w:rsidR="00C55EDC">
        <w:rPr>
          <w:rFonts w:ascii="Open Sans" w:hAnsi="Open Sans"/>
        </w:rPr>
        <w:t xml:space="preserve"> Rješenje za Kolica sa Sladoledom</w:t>
      </w:r>
    </w:p>
    <w:p w:rsidR="00673612" w:rsidRPr="006C3D0A" w:rsidRDefault="006218E6" w:rsidP="006218E6">
      <w:pPr>
        <w:pStyle w:val="WorksheetNormal"/>
        <w:rPr>
          <w:rFonts w:ascii="Open Sans" w:hAnsi="Open Sans"/>
          <w:b/>
        </w:rPr>
      </w:pPr>
      <w:r>
        <w:rPr>
          <w:rFonts w:ascii="Open Sans" w:hAnsi="Open Sans"/>
        </w:rPr>
        <w:t xml:space="preserve">Pokažite cijelom razredu ove dvije šeme kako bi svi vidjeli kako je problem napravljen. </w:t>
      </w:r>
      <w:r w:rsidR="00673612" w:rsidRPr="006C3D0A">
        <w:rPr>
          <w:b/>
        </w:rPr>
        <w:br w:type="page"/>
      </w:r>
      <w:r>
        <w:rPr>
          <w:rFonts w:ascii="Open Sans" w:hAnsi="Open Sans"/>
          <w:b/>
        </w:rPr>
        <w:lastRenderedPageBreak/>
        <w:t>Varijacije i proširenja</w:t>
      </w:r>
    </w:p>
    <w:p w:rsidR="00673612" w:rsidRPr="00673612" w:rsidRDefault="006218E6">
      <w:pPr>
        <w:rPr>
          <w:rFonts w:ascii="Open Sans" w:hAnsi="Open Sans"/>
        </w:rPr>
      </w:pPr>
      <w:r>
        <w:rPr>
          <w:rFonts w:ascii="Open Sans" w:hAnsi="Open Sans"/>
        </w:rPr>
        <w:t>Ima mnogo situacija u kojima neko može biti suočen sa sličnim problemom prilikom planiranja grada</w:t>
      </w:r>
      <w:r w:rsidR="00673612" w:rsidRPr="00673612">
        <w:rPr>
          <w:rFonts w:ascii="Open Sans" w:hAnsi="Open Sans"/>
        </w:rPr>
        <w:t xml:space="preserve">: </w:t>
      </w:r>
      <w:r>
        <w:rPr>
          <w:rFonts w:ascii="Open Sans" w:hAnsi="Open Sans"/>
        </w:rPr>
        <w:t>postavljanje poštanskih sandučića</w:t>
      </w:r>
      <w:r w:rsidR="00673612" w:rsidRPr="00673612">
        <w:rPr>
          <w:rFonts w:ascii="Open Sans" w:hAnsi="Open Sans"/>
        </w:rPr>
        <w:t xml:space="preserve">, </w:t>
      </w:r>
      <w:r>
        <w:rPr>
          <w:rFonts w:ascii="Open Sans" w:hAnsi="Open Sans"/>
        </w:rPr>
        <w:t>fontana sa vodom za piće</w:t>
      </w:r>
      <w:r w:rsidR="00673612" w:rsidRPr="00673612">
        <w:rPr>
          <w:rFonts w:ascii="Open Sans" w:hAnsi="Open Sans"/>
        </w:rPr>
        <w:t xml:space="preserve">, </w:t>
      </w:r>
      <w:r>
        <w:rPr>
          <w:rFonts w:ascii="Open Sans" w:hAnsi="Open Sans"/>
        </w:rPr>
        <w:t>vatrogasnih stanica</w:t>
      </w:r>
      <w:r w:rsidR="00673612" w:rsidRPr="00673612">
        <w:rPr>
          <w:rFonts w:ascii="Open Sans" w:hAnsi="Open Sans"/>
        </w:rPr>
        <w:t xml:space="preserve">, </w:t>
      </w:r>
      <w:r>
        <w:rPr>
          <w:rFonts w:ascii="Open Sans" w:hAnsi="Open Sans"/>
        </w:rPr>
        <w:t>i tako dalje</w:t>
      </w:r>
      <w:r w:rsidR="00673612" w:rsidRPr="00673612">
        <w:rPr>
          <w:rFonts w:ascii="Open Sans" w:hAnsi="Open Sans"/>
        </w:rPr>
        <w:t xml:space="preserve">. </w:t>
      </w:r>
      <w:r>
        <w:rPr>
          <w:rFonts w:ascii="Open Sans" w:hAnsi="Open Sans"/>
        </w:rPr>
        <w:t>Ali u stvarnom životu I sa stvarnim problemima mapa neće biti napravljena pomoću trika koji osigurava lagano nalaženje rješenja. Ukoliko stvarno trebate riješiti jedan problem poput ovog kako bi postupili</w:t>
      </w:r>
      <w:r w:rsidR="00673612" w:rsidRPr="00673612">
        <w:rPr>
          <w:rFonts w:ascii="Open Sans" w:hAnsi="Open Sans"/>
        </w:rPr>
        <w:t>?</w:t>
      </w:r>
    </w:p>
    <w:p w:rsidR="00673612" w:rsidRPr="00673612" w:rsidRDefault="006218E6">
      <w:pPr>
        <w:rPr>
          <w:rFonts w:ascii="Open Sans" w:hAnsi="Open Sans"/>
        </w:rPr>
      </w:pPr>
      <w:r>
        <w:rPr>
          <w:rFonts w:ascii="Open Sans" w:hAnsi="Open Sans"/>
        </w:rPr>
        <w:t>Ima jedan prilično jasan i neposredan način</w:t>
      </w:r>
      <w:r w:rsidR="00673612" w:rsidRPr="00673612">
        <w:rPr>
          <w:rFonts w:ascii="Open Sans" w:hAnsi="Open Sans"/>
        </w:rPr>
        <w:t xml:space="preserve">: </w:t>
      </w:r>
      <w:r>
        <w:rPr>
          <w:rFonts w:ascii="Open Sans" w:hAnsi="Open Sans"/>
        </w:rPr>
        <w:t>posmatrajmo sve moguće načine postavljanja kolica sa sladoledom i provjerimo koja od njih je najbolja.</w:t>
      </w:r>
      <w:r w:rsidR="00673612" w:rsidRPr="00673612">
        <w:rPr>
          <w:rFonts w:ascii="Open Sans" w:hAnsi="Open Sans"/>
        </w:rPr>
        <w:t xml:space="preserve"> </w:t>
      </w:r>
      <w:r>
        <w:rPr>
          <w:rFonts w:ascii="Open Sans" w:hAnsi="Open Sans"/>
        </w:rPr>
        <w:t>Sa ukupno 26 uglova ulica u Turističkom Gradu postoji 26 načina da postavimo jedna kolica sa sladoledom. Lagano je provjeriti svih 26 mogućnosti kao što je jasno da nijedna od njih ne zadovoljava tražene uslove. Ako imamo dvoja kolica sa sladoledom na raspolaganju</w:t>
      </w:r>
      <w:r w:rsidR="00673612" w:rsidRPr="00673612">
        <w:rPr>
          <w:rFonts w:ascii="Open Sans" w:hAnsi="Open Sans"/>
        </w:rPr>
        <w:t xml:space="preserve">, </w:t>
      </w:r>
      <w:r>
        <w:rPr>
          <w:rFonts w:ascii="Open Sans" w:hAnsi="Open Sans"/>
        </w:rPr>
        <w:t xml:space="preserve">onda postoji </w:t>
      </w:r>
      <w:r w:rsidR="00673612" w:rsidRPr="00673612">
        <w:rPr>
          <w:rFonts w:ascii="Open Sans" w:hAnsi="Open Sans"/>
        </w:rPr>
        <w:t xml:space="preserve">26 </w:t>
      </w:r>
      <w:r>
        <w:rPr>
          <w:rFonts w:ascii="Open Sans" w:hAnsi="Open Sans"/>
        </w:rPr>
        <w:t>mjesta da postavimo prva kolica</w:t>
      </w:r>
      <w:r w:rsidR="00673612" w:rsidRPr="00673612">
        <w:rPr>
          <w:rFonts w:ascii="Open Sans" w:hAnsi="Open Sans"/>
        </w:rPr>
        <w:t xml:space="preserve">, </w:t>
      </w:r>
      <w:r>
        <w:rPr>
          <w:rFonts w:ascii="Open Sans" w:hAnsi="Open Sans"/>
        </w:rPr>
        <w:t>i onda</w:t>
      </w:r>
      <w:r w:rsidR="00673612" w:rsidRPr="00673612">
        <w:rPr>
          <w:rFonts w:ascii="Open Sans" w:hAnsi="Open Sans"/>
        </w:rPr>
        <w:t xml:space="preserve">, </w:t>
      </w:r>
      <w:r>
        <w:rPr>
          <w:rFonts w:ascii="Open Sans" w:hAnsi="Open Sans"/>
        </w:rPr>
        <w:t>koje god mjesto je izabrano za prva kolica preostaje 25 mjesta za druga kolica</w:t>
      </w:r>
      <w:r w:rsidR="00673612" w:rsidRPr="00673612">
        <w:rPr>
          <w:rFonts w:ascii="Open Sans" w:hAnsi="Open Sans"/>
        </w:rPr>
        <w:t xml:space="preserve"> (</w:t>
      </w:r>
      <w:r>
        <w:rPr>
          <w:rFonts w:ascii="Open Sans" w:hAnsi="Open Sans"/>
        </w:rPr>
        <w:t>naravno da ne želite postaviti dvoja kolica sa sladoledom na isto mjesto</w:t>
      </w:r>
      <w:r w:rsidR="00673612" w:rsidRPr="00673612">
        <w:rPr>
          <w:rFonts w:ascii="Open Sans" w:hAnsi="Open Sans"/>
        </w:rPr>
        <w:t xml:space="preserve">): 26 × 25 = 650 </w:t>
      </w:r>
      <w:r>
        <w:rPr>
          <w:rFonts w:ascii="Open Sans" w:hAnsi="Open Sans"/>
        </w:rPr>
        <w:t xml:space="preserve">mogućnosti koje treba provjeriti. Ponovo, svaka od ovih provjera je lagana ali može biti naporno (za čovjeka) da ih sve uradi. U stvari, potrebno je provjeriti samo pola od njih </w:t>
      </w:r>
      <w:r w:rsidR="00673612" w:rsidRPr="00673612">
        <w:rPr>
          <w:rFonts w:ascii="Open Sans" w:hAnsi="Open Sans"/>
        </w:rPr>
        <w:t>(325)</w:t>
      </w:r>
      <w:r>
        <w:rPr>
          <w:rFonts w:ascii="Open Sans" w:hAnsi="Open Sans"/>
        </w:rPr>
        <w:t xml:space="preserve"> jer nije bitno koja kolica su koja</w:t>
      </w:r>
      <w:r w:rsidR="00673612" w:rsidRPr="00673612">
        <w:rPr>
          <w:rFonts w:ascii="Open Sans" w:hAnsi="Open Sans"/>
        </w:rPr>
        <w:t xml:space="preserve">: </w:t>
      </w:r>
      <w:r>
        <w:rPr>
          <w:rFonts w:ascii="Open Sans" w:hAnsi="Open Sans"/>
        </w:rPr>
        <w:t xml:space="preserve">ako provjerite kolica broj </w:t>
      </w:r>
      <w:r w:rsidR="00673612" w:rsidRPr="00673612">
        <w:rPr>
          <w:rFonts w:ascii="Open Sans" w:hAnsi="Open Sans"/>
        </w:rPr>
        <w:t xml:space="preserve">1 </w:t>
      </w:r>
      <w:r>
        <w:rPr>
          <w:rFonts w:ascii="Open Sans" w:hAnsi="Open Sans"/>
        </w:rPr>
        <w:t xml:space="preserve">na raskršću </w:t>
      </w:r>
      <w:r w:rsidR="00673612" w:rsidRPr="00673612">
        <w:rPr>
          <w:rFonts w:ascii="Open Sans" w:hAnsi="Open Sans"/>
        </w:rPr>
        <w:t xml:space="preserve">A </w:t>
      </w:r>
      <w:r>
        <w:rPr>
          <w:rFonts w:ascii="Open Sans" w:hAnsi="Open Sans"/>
        </w:rPr>
        <w:t>i kolica broj 2 na raskršću B onda nije potrebno provjeravati kolica</w:t>
      </w:r>
      <w:r w:rsidR="00673612" w:rsidRPr="00673612">
        <w:rPr>
          <w:rFonts w:ascii="Open Sans" w:hAnsi="Open Sans"/>
        </w:rPr>
        <w:t xml:space="preserve"> 1 </w:t>
      </w:r>
      <w:r>
        <w:rPr>
          <w:rFonts w:ascii="Open Sans" w:hAnsi="Open Sans"/>
        </w:rPr>
        <w:t>na</w:t>
      </w:r>
      <w:r w:rsidR="00673612" w:rsidRPr="00673612">
        <w:rPr>
          <w:rFonts w:ascii="Open Sans" w:hAnsi="Open Sans"/>
        </w:rPr>
        <w:t xml:space="preserve"> B </w:t>
      </w:r>
      <w:r>
        <w:rPr>
          <w:rFonts w:ascii="Open Sans" w:hAnsi="Open Sans"/>
        </w:rPr>
        <w:t>i kolica</w:t>
      </w:r>
      <w:r w:rsidR="00673612" w:rsidRPr="00673612">
        <w:rPr>
          <w:rFonts w:ascii="Open Sans" w:hAnsi="Open Sans"/>
        </w:rPr>
        <w:t xml:space="preserve"> 2 </w:t>
      </w:r>
      <w:r>
        <w:rPr>
          <w:rFonts w:ascii="Open Sans" w:hAnsi="Open Sans"/>
        </w:rPr>
        <w:t>na</w:t>
      </w:r>
      <w:r w:rsidR="00673612" w:rsidRPr="00673612">
        <w:rPr>
          <w:rFonts w:ascii="Open Sans" w:hAnsi="Open Sans"/>
        </w:rPr>
        <w:t xml:space="preserve"> A. </w:t>
      </w:r>
      <w:r w:rsidR="00635113">
        <w:rPr>
          <w:rFonts w:ascii="Open Sans" w:hAnsi="Open Sans"/>
        </w:rPr>
        <w:t xml:space="preserve">Sada treba nastaviti provjere sa troja kolica sa sladoledom </w:t>
      </w:r>
      <w:r w:rsidR="00673612" w:rsidRPr="00673612">
        <w:rPr>
          <w:rFonts w:ascii="Open Sans" w:hAnsi="Open Sans"/>
        </w:rPr>
        <w:t xml:space="preserve">(2600 </w:t>
      </w:r>
      <w:r w:rsidR="00635113">
        <w:rPr>
          <w:rFonts w:ascii="Open Sans" w:hAnsi="Open Sans"/>
        </w:rPr>
        <w:t>mogućnosti</w:t>
      </w:r>
      <w:r w:rsidR="00673612" w:rsidRPr="00673612">
        <w:rPr>
          <w:rFonts w:ascii="Open Sans" w:hAnsi="Open Sans"/>
        </w:rPr>
        <w:t xml:space="preserve">), </w:t>
      </w:r>
      <w:r w:rsidR="00635113">
        <w:rPr>
          <w:rFonts w:ascii="Open Sans" w:hAnsi="Open Sans"/>
        </w:rPr>
        <w:t xml:space="preserve">četvera kolica </w:t>
      </w:r>
      <w:r w:rsidR="00673612" w:rsidRPr="00673612">
        <w:rPr>
          <w:rFonts w:ascii="Open Sans" w:hAnsi="Open Sans"/>
        </w:rPr>
        <w:t xml:space="preserve">(14950 </w:t>
      </w:r>
      <w:r w:rsidR="00635113">
        <w:rPr>
          <w:rFonts w:ascii="Open Sans" w:hAnsi="Open Sans"/>
        </w:rPr>
        <w:t>mogućnosti</w:t>
      </w:r>
      <w:r w:rsidR="00673612" w:rsidRPr="00673612">
        <w:rPr>
          <w:rFonts w:ascii="Open Sans" w:hAnsi="Open Sans"/>
        </w:rPr>
        <w:t xml:space="preserve">), </w:t>
      </w:r>
      <w:r w:rsidR="00635113">
        <w:rPr>
          <w:rFonts w:ascii="Open Sans" w:hAnsi="Open Sans"/>
        </w:rPr>
        <w:t>i tako dalje</w:t>
      </w:r>
      <w:r w:rsidR="00673612" w:rsidRPr="00673612">
        <w:rPr>
          <w:rFonts w:ascii="Open Sans" w:hAnsi="Open Sans"/>
        </w:rPr>
        <w:t xml:space="preserve">.  </w:t>
      </w:r>
      <w:r w:rsidR="00635113">
        <w:rPr>
          <w:rFonts w:ascii="Open Sans" w:hAnsi="Open Sans"/>
        </w:rPr>
        <w:t>Jasno</w:t>
      </w:r>
      <w:r w:rsidR="00673612" w:rsidRPr="00673612">
        <w:rPr>
          <w:rFonts w:ascii="Open Sans" w:hAnsi="Open Sans"/>
        </w:rPr>
        <w:t xml:space="preserve">, 26 </w:t>
      </w:r>
      <w:r w:rsidR="00635113">
        <w:rPr>
          <w:rFonts w:ascii="Open Sans" w:hAnsi="Open Sans"/>
        </w:rPr>
        <w:t>kolica će biti dovoljno jer imate samo 26 raskrsnica i nema nikakvog razloga da imate više od jednih kolica na jednoj te istom mjestu. Drugi način da nađete broj mogućnosti je da posmatramo koji je ukupan broj konfiguracija (mogućnosti rješenja) kada imamo 26 raskrsnica i bilo koji broj kolica. Kako imamo tačno dvije mogućnosti za svaki ugao ulice</w:t>
      </w:r>
      <w:r w:rsidR="00673612" w:rsidRPr="00673612">
        <w:rPr>
          <w:rFonts w:ascii="Open Sans" w:hAnsi="Open Sans"/>
        </w:rPr>
        <w:t>—</w:t>
      </w:r>
      <w:r w:rsidR="00635113">
        <w:rPr>
          <w:rFonts w:ascii="Open Sans" w:hAnsi="Open Sans"/>
        </w:rPr>
        <w:t>kolica sa sladoledom su tu ili nisu</w:t>
      </w:r>
      <w:r w:rsidR="00673612" w:rsidRPr="00673612">
        <w:rPr>
          <w:rFonts w:ascii="Open Sans" w:hAnsi="Open Sans"/>
        </w:rPr>
        <w:t>—</w:t>
      </w:r>
      <w:r w:rsidR="00635113">
        <w:rPr>
          <w:rFonts w:ascii="Open Sans" w:hAnsi="Open Sans"/>
        </w:rPr>
        <w:t xml:space="preserve">broj konfiguracija je </w:t>
      </w:r>
      <w:r w:rsidR="00673612" w:rsidRPr="00673612">
        <w:rPr>
          <w:rFonts w:ascii="Open Sans" w:hAnsi="Open Sans"/>
        </w:rPr>
        <w:t>2</w:t>
      </w:r>
      <w:r w:rsidR="00673612" w:rsidRPr="00673612">
        <w:rPr>
          <w:rFonts w:ascii="Open Sans" w:hAnsi="Open Sans"/>
          <w:vertAlign w:val="superscript"/>
        </w:rPr>
        <w:t>26</w:t>
      </w:r>
      <w:r w:rsidR="00673612" w:rsidRPr="00673612">
        <w:rPr>
          <w:rFonts w:ascii="Open Sans" w:hAnsi="Open Sans"/>
        </w:rPr>
        <w:t xml:space="preserve">, </w:t>
      </w:r>
      <w:r w:rsidR="00635113">
        <w:rPr>
          <w:rFonts w:ascii="Open Sans" w:hAnsi="Open Sans"/>
        </w:rPr>
        <w:t xml:space="preserve">što je </w:t>
      </w:r>
      <w:r w:rsidR="00673612" w:rsidRPr="00673612">
        <w:rPr>
          <w:rFonts w:ascii="Open Sans" w:hAnsi="Open Sans"/>
        </w:rPr>
        <w:t>67,108,864.</w:t>
      </w:r>
    </w:p>
    <w:p w:rsidR="00673612" w:rsidRPr="00673612" w:rsidRDefault="00635113" w:rsidP="00635113">
      <w:pPr>
        <w:rPr>
          <w:rFonts w:ascii="Open Sans" w:hAnsi="Open Sans"/>
        </w:rPr>
      </w:pPr>
      <w:r w:rsidRPr="00635113">
        <w:rPr>
          <w:rFonts w:ascii="Open Sans" w:hAnsi="Open Sans"/>
          <w:lang w:val="fr-CA"/>
        </w:rPr>
        <w:t>Ovaj način rješavanja problema se naziva algoritam grube sil</w:t>
      </w:r>
      <w:r>
        <w:rPr>
          <w:rFonts w:ascii="Open Sans" w:hAnsi="Open Sans"/>
          <w:lang w:val="fr-CA"/>
        </w:rPr>
        <w:t>e ili čiste sile</w:t>
      </w:r>
      <w:r w:rsidRPr="00635113">
        <w:rPr>
          <w:rFonts w:ascii="Open Sans" w:hAnsi="Open Sans"/>
          <w:lang w:val="fr-CA"/>
        </w:rPr>
        <w:t xml:space="preserve"> (eng. </w:t>
      </w:r>
      <w:r>
        <w:rPr>
          <w:rFonts w:ascii="Open Sans" w:hAnsi="Open Sans"/>
        </w:rPr>
        <w:t xml:space="preserve">“brute-force”) </w:t>
      </w:r>
      <w:r w:rsidRPr="00635113">
        <w:rPr>
          <w:rFonts w:ascii="Open Sans" w:hAnsi="Open Sans"/>
          <w:lang w:val="en-US"/>
        </w:rPr>
        <w:t xml:space="preserve">ili enumeracija </w:t>
      </w:r>
      <w:r>
        <w:rPr>
          <w:rFonts w:ascii="Open Sans" w:hAnsi="Open Sans"/>
          <w:lang w:val="en-US"/>
        </w:rPr>
        <w:t xml:space="preserve">i može zahtjevati zaista veliko kompjutaciono vrijeme. Uvriježeno je </w:t>
      </w:r>
      <w:r w:rsidRPr="00635113">
        <w:rPr>
          <w:rFonts w:ascii="Open Sans" w:hAnsi="Open Sans"/>
          <w:b/>
          <w:lang w:val="en-US"/>
        </w:rPr>
        <w:t>(pogrešno)</w:t>
      </w:r>
      <w:r>
        <w:rPr>
          <w:rFonts w:ascii="Open Sans" w:hAnsi="Open Sans"/>
          <w:b/>
          <w:lang w:val="en-US"/>
        </w:rPr>
        <w:t xml:space="preserve"> </w:t>
      </w:r>
      <w:r w:rsidRPr="00635113">
        <w:rPr>
          <w:rFonts w:ascii="Open Sans" w:hAnsi="Open Sans"/>
          <w:lang w:val="en-US"/>
        </w:rPr>
        <w:t>mišljenje da su računari tako brzi da mogu riješiti bilo koji problem brzo bez obzira koliko je rada potrebno za to rješavanje</w:t>
      </w:r>
      <w:r>
        <w:rPr>
          <w:rFonts w:ascii="Open Sans" w:hAnsi="Open Sans"/>
          <w:lang w:val="en-US"/>
        </w:rPr>
        <w:t xml:space="preserve">. Ali to naravno nije tačno. Koliko vremena je potrebno jednom algoritmu čiste sile </w:t>
      </w:r>
      <w:r w:rsidR="00B32307">
        <w:rPr>
          <w:rFonts w:ascii="Open Sans" w:hAnsi="Open Sans"/>
          <w:lang w:val="en-US"/>
        </w:rPr>
        <w:t xml:space="preserve">da riješi problem zavisi i od vremena koje mu je potrebno da provjeri da li je neka konfiguracija zaista rješenje problema. Kako bi to provjerili u našem problem potrebno je provjeriti za svaku raskrnicu najmanju udaljenost do nekih kolica sa sladoledom. Pretpostavimo da je moguće svaku konfiguraciju provjeriti za jednu sekundu. </w:t>
      </w:r>
      <w:r w:rsidR="00B32307" w:rsidRPr="00B32307">
        <w:rPr>
          <w:rFonts w:ascii="Open Sans" w:hAnsi="Open Sans"/>
          <w:lang w:val="fr-CA"/>
        </w:rPr>
        <w:t>Koliko je onda vremena potrebno za sve konfiguracije Turističkog Grada</w:t>
      </w:r>
      <w:r w:rsidR="00673612" w:rsidRPr="00B32307">
        <w:rPr>
          <w:rFonts w:ascii="Open Sans" w:hAnsi="Open Sans"/>
          <w:lang w:val="fr-CA"/>
        </w:rPr>
        <w:t>? (</w:t>
      </w:r>
      <w:r w:rsidR="00B32307" w:rsidRPr="00B32307">
        <w:rPr>
          <w:rFonts w:ascii="Open Sans" w:hAnsi="Open Sans"/>
          <w:lang w:val="fr-CA"/>
        </w:rPr>
        <w:t>Odgovor</w:t>
      </w:r>
      <w:r w:rsidR="00673612" w:rsidRPr="00B32307">
        <w:rPr>
          <w:rFonts w:ascii="Open Sans" w:hAnsi="Open Sans"/>
          <w:lang w:val="fr-CA"/>
        </w:rPr>
        <w:t>: 2</w:t>
      </w:r>
      <w:r w:rsidR="00673612" w:rsidRPr="00B32307">
        <w:rPr>
          <w:rFonts w:ascii="Open Sans" w:hAnsi="Open Sans"/>
          <w:vertAlign w:val="superscript"/>
          <w:lang w:val="fr-CA"/>
        </w:rPr>
        <w:t>26</w:t>
      </w:r>
      <w:r w:rsidR="00673612" w:rsidRPr="00B32307">
        <w:rPr>
          <w:rFonts w:ascii="Open Sans" w:hAnsi="Open Sans"/>
          <w:lang w:val="fr-CA"/>
        </w:rPr>
        <w:t xml:space="preserve"> </w:t>
      </w:r>
      <w:r w:rsidR="00B32307" w:rsidRPr="00B32307">
        <w:rPr>
          <w:rFonts w:ascii="Open Sans" w:hAnsi="Open Sans"/>
          <w:lang w:val="fr-CA"/>
        </w:rPr>
        <w:t xml:space="preserve">je oko </w:t>
      </w:r>
      <w:r w:rsidR="00673612" w:rsidRPr="00B32307">
        <w:rPr>
          <w:rFonts w:ascii="Open Sans" w:hAnsi="Open Sans"/>
          <w:lang w:val="fr-CA"/>
        </w:rPr>
        <w:t>67 milion</w:t>
      </w:r>
      <w:r w:rsidR="00B32307" w:rsidRPr="00B32307">
        <w:rPr>
          <w:rFonts w:ascii="Open Sans" w:hAnsi="Open Sans"/>
          <w:lang w:val="fr-CA"/>
        </w:rPr>
        <w:t>a;imamo</w:t>
      </w:r>
      <w:r w:rsidR="00673612" w:rsidRPr="00B32307">
        <w:rPr>
          <w:rFonts w:ascii="Open Sans" w:hAnsi="Open Sans"/>
          <w:lang w:val="fr-CA"/>
        </w:rPr>
        <w:t xml:space="preserve"> 86,400 se</w:t>
      </w:r>
      <w:r w:rsidR="00B32307" w:rsidRPr="00B32307">
        <w:rPr>
          <w:rFonts w:ascii="Open Sans" w:hAnsi="Open Sans"/>
          <w:lang w:val="fr-CA"/>
        </w:rPr>
        <w:t>kundi u jednom danu</w:t>
      </w:r>
      <w:r w:rsidR="00673612" w:rsidRPr="00B32307">
        <w:rPr>
          <w:rFonts w:ascii="Open Sans" w:hAnsi="Open Sans"/>
          <w:lang w:val="fr-CA"/>
        </w:rPr>
        <w:t xml:space="preserve">, </w:t>
      </w:r>
      <w:r w:rsidR="00B32307" w:rsidRPr="00B32307">
        <w:rPr>
          <w:rFonts w:ascii="Open Sans" w:hAnsi="Open Sans"/>
          <w:lang w:val="fr-CA"/>
        </w:rPr>
        <w:t xml:space="preserve">pa tako znamo da je </w:t>
      </w:r>
      <w:r w:rsidR="00673612" w:rsidRPr="00B32307">
        <w:rPr>
          <w:rFonts w:ascii="Open Sans" w:hAnsi="Open Sans"/>
          <w:lang w:val="fr-CA"/>
        </w:rPr>
        <w:t>2</w:t>
      </w:r>
      <w:r w:rsidR="00673612" w:rsidRPr="00B32307">
        <w:rPr>
          <w:rFonts w:ascii="Open Sans" w:hAnsi="Open Sans"/>
          <w:vertAlign w:val="superscript"/>
          <w:lang w:val="fr-CA"/>
        </w:rPr>
        <w:t>26</w:t>
      </w:r>
      <w:r w:rsidR="00673612" w:rsidRPr="00B32307">
        <w:rPr>
          <w:rFonts w:ascii="Open Sans" w:hAnsi="Open Sans"/>
          <w:lang w:val="fr-CA"/>
        </w:rPr>
        <w:t xml:space="preserve"> se</w:t>
      </w:r>
      <w:r w:rsidR="00B32307" w:rsidRPr="00B32307">
        <w:rPr>
          <w:rFonts w:ascii="Open Sans" w:hAnsi="Open Sans"/>
          <w:lang w:val="fr-CA"/>
        </w:rPr>
        <w:t xml:space="preserve">kundi nešto oko </w:t>
      </w:r>
      <w:r w:rsidR="00673612" w:rsidRPr="00B32307">
        <w:rPr>
          <w:rFonts w:ascii="Open Sans" w:hAnsi="Open Sans"/>
          <w:lang w:val="fr-CA"/>
        </w:rPr>
        <w:t>777 da</w:t>
      </w:r>
      <w:r w:rsidR="00B32307" w:rsidRPr="00B32307">
        <w:rPr>
          <w:rFonts w:ascii="Open Sans" w:hAnsi="Open Sans"/>
          <w:lang w:val="fr-CA"/>
        </w:rPr>
        <w:t>na</w:t>
      </w:r>
      <w:r w:rsidR="00673612" w:rsidRPr="00B32307">
        <w:rPr>
          <w:rFonts w:ascii="Open Sans" w:hAnsi="Open Sans"/>
          <w:lang w:val="fr-CA"/>
        </w:rPr>
        <w:t xml:space="preserve">, </w:t>
      </w:r>
      <w:r w:rsidR="00B32307">
        <w:rPr>
          <w:rFonts w:ascii="Open Sans" w:hAnsi="Open Sans"/>
          <w:lang w:val="fr-CA"/>
        </w:rPr>
        <w:t>ili približno dvije godine</w:t>
      </w:r>
      <w:r w:rsidR="00673612" w:rsidRPr="00B32307">
        <w:rPr>
          <w:rFonts w:ascii="Open Sans" w:hAnsi="Open Sans"/>
          <w:lang w:val="fr-CA"/>
        </w:rPr>
        <w:t>.)</w:t>
      </w:r>
      <w:r w:rsidR="00B32307">
        <w:rPr>
          <w:rFonts w:ascii="Open Sans" w:hAnsi="Open Sans"/>
          <w:lang w:val="fr-CA"/>
        </w:rPr>
        <w:t xml:space="preserve"> Sada pretpostavimo da je umjesto jedne sekunde dovoljan samo hiljaditi dio sekunde da bi se provjerila jedna konfiguracija. </w:t>
      </w:r>
      <w:r w:rsidR="00B32307" w:rsidRPr="00B32307">
        <w:rPr>
          <w:rFonts w:ascii="Open Sans" w:hAnsi="Open Sans"/>
          <w:lang w:val="fr-CA"/>
        </w:rPr>
        <w:t xml:space="preserve">Onda bi za spomenute dvije godine koristeći novi računar mogli riješiti samo neki </w:t>
      </w:r>
      <w:r w:rsidR="00673612" w:rsidRPr="00B32307">
        <w:rPr>
          <w:rFonts w:ascii="Open Sans" w:hAnsi="Open Sans"/>
          <w:lang w:val="fr-CA"/>
        </w:rPr>
        <w:t>36-</w:t>
      </w:r>
      <w:r w:rsidR="00B32307" w:rsidRPr="00B32307">
        <w:rPr>
          <w:rFonts w:ascii="Open Sans" w:hAnsi="Open Sans"/>
          <w:lang w:val="fr-CA"/>
        </w:rPr>
        <w:t>raskrsnica grad</w:t>
      </w:r>
      <w:r w:rsidR="00673612" w:rsidRPr="00B32307">
        <w:rPr>
          <w:rFonts w:ascii="Open Sans" w:hAnsi="Open Sans"/>
          <w:lang w:val="fr-CA"/>
        </w:rPr>
        <w:t xml:space="preserve">, </w:t>
      </w:r>
      <w:r w:rsidR="00B32307" w:rsidRPr="00B32307">
        <w:rPr>
          <w:rFonts w:ascii="Open Sans" w:hAnsi="Open Sans"/>
          <w:lang w:val="fr-CA"/>
        </w:rPr>
        <w:t xml:space="preserve">jer je </w:t>
      </w:r>
      <w:r w:rsidR="00673612" w:rsidRPr="00B32307">
        <w:rPr>
          <w:rFonts w:ascii="Open Sans" w:hAnsi="Open Sans"/>
          <w:lang w:val="fr-CA"/>
        </w:rPr>
        <w:t>2</w:t>
      </w:r>
      <w:r w:rsidR="00673612" w:rsidRPr="00B32307">
        <w:rPr>
          <w:rFonts w:ascii="Open Sans" w:hAnsi="Open Sans"/>
          <w:vertAlign w:val="superscript"/>
          <w:lang w:val="fr-CA"/>
        </w:rPr>
        <w:t>36</w:t>
      </w:r>
      <w:r w:rsidR="00673612" w:rsidRPr="00B32307">
        <w:rPr>
          <w:rFonts w:ascii="Open Sans" w:hAnsi="Open Sans"/>
          <w:lang w:val="fr-CA"/>
        </w:rPr>
        <w:t xml:space="preserve"> </w:t>
      </w:r>
      <w:r w:rsidR="00B32307">
        <w:rPr>
          <w:rFonts w:ascii="Open Sans" w:hAnsi="Open Sans"/>
          <w:lang w:val="fr-CA"/>
        </w:rPr>
        <w:t>oko 1000 puta</w:t>
      </w:r>
      <w:r w:rsidR="00673612" w:rsidRPr="00B32307">
        <w:rPr>
          <w:rFonts w:ascii="Open Sans" w:hAnsi="Open Sans"/>
          <w:lang w:val="fr-CA"/>
        </w:rPr>
        <w:t xml:space="preserve"> </w:t>
      </w:r>
      <w:r w:rsidR="00B32307">
        <w:rPr>
          <w:rFonts w:ascii="Open Sans" w:hAnsi="Open Sans"/>
          <w:lang w:val="fr-CA"/>
        </w:rPr>
        <w:t xml:space="preserve">više od </w:t>
      </w:r>
      <w:r w:rsidR="00673612" w:rsidRPr="00B32307">
        <w:rPr>
          <w:rFonts w:ascii="Open Sans" w:hAnsi="Open Sans"/>
          <w:lang w:val="fr-CA"/>
        </w:rPr>
        <w:t>2</w:t>
      </w:r>
      <w:r w:rsidR="00673612" w:rsidRPr="00B32307">
        <w:rPr>
          <w:rFonts w:ascii="Open Sans" w:hAnsi="Open Sans"/>
          <w:vertAlign w:val="superscript"/>
          <w:lang w:val="fr-CA"/>
        </w:rPr>
        <w:t>26</w:t>
      </w:r>
      <w:r w:rsidR="00673612" w:rsidRPr="00B32307">
        <w:rPr>
          <w:rFonts w:ascii="Open Sans" w:hAnsi="Open Sans"/>
          <w:lang w:val="fr-CA"/>
        </w:rPr>
        <w:t xml:space="preserve">. </w:t>
      </w:r>
      <w:r w:rsidR="00B32307" w:rsidRPr="00B32307">
        <w:rPr>
          <w:rFonts w:ascii="Open Sans" w:hAnsi="Open Sans"/>
          <w:lang w:val="fr-CA"/>
        </w:rPr>
        <w:t>Čak i kad bi neki računar bio i million puta brži, tako da je moguće provjeriti million konfiguracija u samo jednoj sekundi, dvije godine bi bile dovoljne da se riješi problem u gradu sa samo 46 raskrsnica.</w:t>
      </w:r>
      <w:r w:rsidR="00673612" w:rsidRPr="00B32307">
        <w:rPr>
          <w:rFonts w:ascii="Open Sans" w:hAnsi="Open Sans"/>
          <w:lang w:val="fr-CA"/>
        </w:rPr>
        <w:t xml:space="preserve"> </w:t>
      </w:r>
      <w:r w:rsidR="00B32307" w:rsidRPr="00B32307">
        <w:rPr>
          <w:rFonts w:ascii="Open Sans" w:hAnsi="Open Sans"/>
          <w:lang w:val="en-US"/>
        </w:rPr>
        <w:t xml:space="preserve">Ovo sigurno </w:t>
      </w:r>
      <w:r w:rsidR="00B32307">
        <w:rPr>
          <w:rFonts w:ascii="Open Sans" w:hAnsi="Open Sans"/>
          <w:lang w:val="en-US"/>
        </w:rPr>
        <w:t>nisu neki veliki gradovi</w:t>
      </w:r>
      <w:r w:rsidR="00673612" w:rsidRPr="00673612">
        <w:rPr>
          <w:rFonts w:ascii="Open Sans" w:hAnsi="Open Sans"/>
        </w:rPr>
        <w:t>!  (</w:t>
      </w:r>
      <w:r w:rsidR="00B32307">
        <w:rPr>
          <w:rFonts w:ascii="Open Sans" w:hAnsi="Open Sans"/>
        </w:rPr>
        <w:t>Koliko raskrnica imate u vašem gradu</w:t>
      </w:r>
      <w:r w:rsidR="00673612" w:rsidRPr="00673612">
        <w:rPr>
          <w:rFonts w:ascii="Open Sans" w:hAnsi="Open Sans"/>
        </w:rPr>
        <w:t>?)</w:t>
      </w:r>
    </w:p>
    <w:p w:rsidR="00673612" w:rsidRPr="00C03E46" w:rsidRDefault="00B32307">
      <w:pPr>
        <w:rPr>
          <w:rFonts w:ascii="Open Sans" w:hAnsi="Open Sans"/>
          <w:lang w:val="fr-CA"/>
        </w:rPr>
      </w:pPr>
      <w:r w:rsidRPr="00B32307">
        <w:rPr>
          <w:rFonts w:ascii="Open Sans" w:hAnsi="Open Sans"/>
          <w:lang w:val="fr-CA"/>
        </w:rPr>
        <w:t xml:space="preserve">Kako </w:t>
      </w:r>
      <w:r>
        <w:rPr>
          <w:rFonts w:ascii="Open Sans" w:hAnsi="Open Sans"/>
          <w:lang w:val="fr-CA"/>
        </w:rPr>
        <w:t xml:space="preserve">vidimo da </w:t>
      </w:r>
      <w:r w:rsidRPr="00B32307">
        <w:rPr>
          <w:rFonts w:ascii="Open Sans" w:hAnsi="Open Sans"/>
          <w:lang w:val="fr-CA"/>
        </w:rPr>
        <w:t>je algoritam čiste sile prespor</w:t>
      </w:r>
      <w:r>
        <w:rPr>
          <w:rFonts w:ascii="Open Sans" w:hAnsi="Open Sans"/>
          <w:lang w:val="fr-CA"/>
        </w:rPr>
        <w:t xml:space="preserve"> onda treba pitati</w:t>
      </w:r>
      <w:r w:rsidRPr="00B32307">
        <w:rPr>
          <w:rFonts w:ascii="Open Sans" w:hAnsi="Open Sans"/>
          <w:lang w:val="fr-CA"/>
        </w:rPr>
        <w:t xml:space="preserve"> da li postoje drugi načina da se riješi isti problem</w:t>
      </w:r>
      <w:r w:rsidR="00673612" w:rsidRPr="00B32307">
        <w:rPr>
          <w:rFonts w:ascii="Open Sans" w:hAnsi="Open Sans"/>
          <w:lang w:val="fr-CA"/>
        </w:rPr>
        <w:t xml:space="preserve">? </w:t>
      </w:r>
      <w:r w:rsidRPr="00B32307">
        <w:rPr>
          <w:rFonts w:ascii="Open Sans" w:hAnsi="Open Sans"/>
          <w:lang w:val="fr-CA"/>
        </w:rPr>
        <w:t xml:space="preserve">Pa recimo mogli bi probati neki pristup pohlepnim algoritmom koji je bio uspješan za rješavanje problema blatnjavog grada </w:t>
      </w:r>
      <w:r w:rsidR="00673612" w:rsidRPr="00B32307">
        <w:rPr>
          <w:rFonts w:ascii="Open Sans" w:hAnsi="Open Sans"/>
          <w:lang w:val="fr-CA"/>
        </w:rPr>
        <w:t>(A</w:t>
      </w:r>
      <w:r w:rsidRPr="00B32307">
        <w:rPr>
          <w:rFonts w:ascii="Open Sans" w:hAnsi="Open Sans"/>
          <w:lang w:val="fr-CA"/>
        </w:rPr>
        <w:t>ktivnost</w:t>
      </w:r>
      <w:r>
        <w:rPr>
          <w:rFonts w:ascii="Open Sans" w:hAnsi="Open Sans"/>
          <w:lang w:val="fr-CA"/>
        </w:rPr>
        <w:t xml:space="preserve"> </w:t>
      </w:r>
      <w:r w:rsidR="00673612" w:rsidRPr="00B32307">
        <w:rPr>
          <w:rFonts w:ascii="Open Sans" w:hAnsi="Open Sans"/>
          <w:lang w:val="fr-CA"/>
        </w:rPr>
        <w:t xml:space="preserve">9). </w:t>
      </w:r>
      <w:r w:rsidRPr="00B32307">
        <w:rPr>
          <w:rFonts w:ascii="Open Sans" w:hAnsi="Open Sans"/>
          <w:lang w:val="fr-CA"/>
        </w:rPr>
        <w:t>Prvo bi trebalo razmisliti šta znači biti pohlepan sa kolicima sa sladoledom</w:t>
      </w:r>
      <w:r w:rsidR="00673612" w:rsidRPr="00B32307">
        <w:rPr>
          <w:rFonts w:ascii="Open Sans" w:hAnsi="Open Sans"/>
          <w:lang w:val="fr-CA"/>
        </w:rPr>
        <w:t>—</w:t>
      </w:r>
      <w:r w:rsidRPr="00B32307">
        <w:rPr>
          <w:rFonts w:ascii="Open Sans" w:hAnsi="Open Sans"/>
          <w:lang w:val="fr-CA"/>
        </w:rPr>
        <w:t xml:space="preserve">drugim rječima kako primjeniti pohlepni pristup na problem kolica sa sladoledom. </w:t>
      </w:r>
      <w:r w:rsidR="00C03E46">
        <w:rPr>
          <w:rFonts w:ascii="Open Sans" w:hAnsi="Open Sans"/>
          <w:lang w:val="fr-CA"/>
        </w:rPr>
        <w:t xml:space="preserve">Jedan način da se to uradi je da postavimo prva kolica sa sladoledom na raskrsnicu u kojoj se spaja najviše ulica, pa onda druga kolica na sljedeću raskrsnicu sa najviše ulica, i tako dalje. </w:t>
      </w:r>
      <w:r w:rsidR="00C03E46" w:rsidRPr="00C03E46">
        <w:rPr>
          <w:rFonts w:ascii="Open Sans" w:hAnsi="Open Sans"/>
          <w:lang w:val="fr-CA"/>
        </w:rPr>
        <w:t xml:space="preserve">Ipak, ovo </w:t>
      </w:r>
      <w:r w:rsidR="00C03E46" w:rsidRPr="00C03E46">
        <w:rPr>
          <w:rFonts w:ascii="Open Sans" w:hAnsi="Open Sans"/>
          <w:lang w:val="fr-CA"/>
        </w:rPr>
        <w:lastRenderedPageBreak/>
        <w:t>neće uvijek (u stvari, rijetko) proizvesti minimalan skup kolica sa sladoledom koje je rješenje problema</w:t>
      </w:r>
      <w:r w:rsidR="00673612" w:rsidRPr="00C03E46">
        <w:rPr>
          <w:rFonts w:ascii="Open Sans" w:hAnsi="Open Sans"/>
          <w:lang w:val="fr-CA"/>
        </w:rPr>
        <w:t>—</w:t>
      </w:r>
      <w:r w:rsidR="00C03E46" w:rsidRPr="00C03E46">
        <w:rPr>
          <w:rFonts w:ascii="Open Sans" w:hAnsi="Open Sans"/>
          <w:lang w:val="fr-CA"/>
        </w:rPr>
        <w:t>u stvari</w:t>
      </w:r>
      <w:r w:rsidR="00673612" w:rsidRPr="00C03E46">
        <w:rPr>
          <w:rFonts w:ascii="Open Sans" w:hAnsi="Open Sans"/>
          <w:lang w:val="fr-CA"/>
        </w:rPr>
        <w:t xml:space="preserve">, </w:t>
      </w:r>
      <w:r w:rsidR="00C03E46" w:rsidRPr="00C03E46">
        <w:rPr>
          <w:rFonts w:ascii="Open Sans" w:hAnsi="Open Sans"/>
          <w:lang w:val="fr-CA"/>
        </w:rPr>
        <w:t>raskrsnica sa najviše povezanih ulica u Turističkom Gradu, koja ima pet ulica, nije dobro mjesto za postavljanje kolica sa slado</w:t>
      </w:r>
      <w:r w:rsidR="00C03E46">
        <w:rPr>
          <w:rFonts w:ascii="Open Sans" w:hAnsi="Open Sans"/>
          <w:lang w:val="fr-CA"/>
        </w:rPr>
        <w:t xml:space="preserve">ledom </w:t>
      </w:r>
      <w:r w:rsidR="008B61D4">
        <w:rPr>
          <w:rFonts w:ascii="Open Sans" w:hAnsi="Open Sans"/>
          <w:noProof/>
          <w:lang w:val="en-US"/>
        </w:rPr>
        <w:drawing>
          <wp:anchor distT="152400" distB="152400" distL="152400" distR="152400" simplePos="0" relativeHeight="251669504" behindDoc="0" locked="0" layoutInCell="1" allowOverlap="1" wp14:anchorId="5E64DB9F" wp14:editId="35B72647">
            <wp:simplePos x="0" y="0"/>
            <wp:positionH relativeFrom="column">
              <wp:posOffset>4095750</wp:posOffset>
            </wp:positionH>
            <wp:positionV relativeFrom="line">
              <wp:posOffset>283845</wp:posOffset>
            </wp:positionV>
            <wp:extent cx="1235710" cy="1049655"/>
            <wp:effectExtent l="0" t="0" r="8890" b="0"/>
            <wp:wrapThrough wrapText="left">
              <wp:wrapPolygon edited="0">
                <wp:start x="0" y="0"/>
                <wp:lineTo x="0" y="20907"/>
                <wp:lineTo x="21311" y="20907"/>
                <wp:lineTo x="21311" y="0"/>
                <wp:lineTo x="0" y="0"/>
              </wp:wrapPolygon>
            </wp:wrapThrough>
            <wp:docPr id="12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3571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C03E46">
        <w:rPr>
          <w:rFonts w:ascii="Open Sans" w:hAnsi="Open Sans"/>
          <w:lang w:val="fr-CA"/>
        </w:rPr>
        <w:t>(</w:t>
      </w:r>
      <w:r w:rsidR="00C03E46">
        <w:rPr>
          <w:rFonts w:ascii="Open Sans" w:hAnsi="Open Sans"/>
          <w:lang w:val="fr-CA"/>
        </w:rPr>
        <w:t>provjerite ovu činjenicu sa cijelim razredom</w:t>
      </w:r>
      <w:r w:rsidR="00673612" w:rsidRPr="00C03E46">
        <w:rPr>
          <w:rFonts w:ascii="Open Sans" w:hAnsi="Open Sans"/>
          <w:lang w:val="fr-CA"/>
        </w:rPr>
        <w:t>).</w:t>
      </w:r>
    </w:p>
    <w:p w:rsidR="00673612" w:rsidRDefault="00EE5274">
      <w:pPr>
        <w:rPr>
          <w:rFonts w:ascii="Open Sans" w:hAnsi="Open Sans"/>
        </w:rPr>
      </w:pPr>
      <w:r>
        <w:rPr>
          <w:rFonts w:ascii="Open Sans" w:hAnsi="Open Sans"/>
        </w:rPr>
        <w:t>Pogledajmo sada jedan lakši problem. Umjesto da se bavimo pitanjem nalaženja najmanje konfiguracije, pretpostavimo da nam je data jedna konfiguracija i da se od nas traži da odredimo da li je ona minimalna ili nije. Na primjer, na dijagramu ovdje sa strane prikazana je mnogo jednostavnija mapa čije rješenje je prilično jasno. Ako zamislimo ulice kao bridove jedne kocke onda je jasno da su dvoja kolica sa sladoledom na suprotnim vrhovima kocke dovoljna za rješenje. Pored toga, potrebno je da pokažete da nije moguće riješiti ovaj problem sa manje od dvoja kolica sa sladoledom. Mnogo teži zadatak je</w:t>
      </w:r>
      <w:r w:rsidR="00673612" w:rsidRPr="00673612">
        <w:rPr>
          <w:rFonts w:ascii="Open Sans" w:hAnsi="Open Sans"/>
        </w:rPr>
        <w:t>—</w:t>
      </w:r>
      <w:r>
        <w:rPr>
          <w:rFonts w:ascii="Open Sans" w:hAnsi="Open Sans"/>
        </w:rPr>
        <w:t>iako nije nemoguć</w:t>
      </w:r>
      <w:r w:rsidR="00673612" w:rsidRPr="00673612">
        <w:rPr>
          <w:rFonts w:ascii="Open Sans" w:hAnsi="Open Sans"/>
        </w:rPr>
        <w:t>—</w:t>
      </w:r>
      <w:r>
        <w:rPr>
          <w:rFonts w:ascii="Open Sans" w:hAnsi="Open Sans"/>
        </w:rPr>
        <w:t xml:space="preserve">da pokažete da Turistički Grad nije moguće dobro opslužiti sladoledom sa manje od šest kolica sa sladoledom. U opštem slučaju jako teško je pokazati da je neka data konfiguracija minimalna za datu mapu. </w:t>
      </w:r>
    </w:p>
    <w:p w:rsidR="006C3D0A" w:rsidRDefault="006C3D0A">
      <w:pPr>
        <w:rPr>
          <w:rFonts w:ascii="Open Sans" w:hAnsi="Open Sans"/>
        </w:rPr>
        <w:sectPr w:rsidR="006C3D0A" w:rsidSect="00894B96">
          <w:pgSz w:w="11906" w:h="16838"/>
          <w:pgMar w:top="1418" w:right="1701" w:bottom="1985" w:left="1701" w:header="709" w:footer="376" w:gutter="0"/>
          <w:cols w:space="720"/>
        </w:sectPr>
      </w:pPr>
    </w:p>
    <w:p w:rsidR="006C3D0A" w:rsidRPr="00673612" w:rsidRDefault="006C3D0A">
      <w:pPr>
        <w:rPr>
          <w:rFonts w:ascii="Open Sans" w:hAnsi="Open Sans"/>
        </w:rPr>
      </w:pPr>
    </w:p>
    <w:p w:rsidR="006C3D0A" w:rsidRPr="00AC4F9C" w:rsidRDefault="00AC4F9C" w:rsidP="006C3D0A">
      <w:pPr>
        <w:pStyle w:val="HiddenfromContents"/>
        <w:rPr>
          <w:rFonts w:ascii="Open Sans" w:hAnsi="Open Sans"/>
          <w:lang w:val="fr-CA"/>
        </w:rPr>
      </w:pPr>
      <w:r w:rsidRPr="00AC4F9C">
        <w:rPr>
          <w:rFonts w:ascii="Open Sans" w:hAnsi="Open Sans"/>
          <w:lang w:val="fr-CA"/>
        </w:rPr>
        <w:t>Zašto je ovo sve važno</w:t>
      </w:r>
      <w:r w:rsidR="006C3D0A" w:rsidRPr="00AC4F9C">
        <w:rPr>
          <w:rFonts w:ascii="Open Sans" w:hAnsi="Open Sans"/>
          <w:lang w:val="fr-CA"/>
        </w:rPr>
        <w:t>?</w:t>
      </w:r>
    </w:p>
    <w:p w:rsidR="00673612" w:rsidRPr="005D2AC9" w:rsidRDefault="00AC4F9C" w:rsidP="00AC4F9C">
      <w:pPr>
        <w:rPr>
          <w:rFonts w:ascii="Open Sans" w:hAnsi="Open Sans"/>
          <w:lang w:val="fr-CA"/>
        </w:rPr>
      </w:pPr>
      <w:r w:rsidRPr="00AC4F9C">
        <w:rPr>
          <w:rFonts w:ascii="Open Sans" w:hAnsi="Open Sans"/>
          <w:lang w:val="fr-CA"/>
        </w:rPr>
        <w:t xml:space="preserve">Jedna interesantna činjenica vezana za problem sa kolicima sa sladoledom je da </w:t>
      </w:r>
      <w:r w:rsidRPr="00AC4F9C">
        <w:rPr>
          <w:rFonts w:ascii="Open Sans" w:hAnsi="Open Sans"/>
          <w:i/>
          <w:lang w:val="fr-CA"/>
        </w:rPr>
        <w:t>niko</w:t>
      </w:r>
      <w:r w:rsidRPr="00AC4F9C">
        <w:rPr>
          <w:rFonts w:ascii="Open Sans" w:hAnsi="Open Sans"/>
          <w:lang w:val="fr-CA"/>
        </w:rPr>
        <w:t xml:space="preserve"> ne zna da li postoji neki algoritam za nalaženje minimalnog skupa lokacija koji bi bio značajno brži od algoritma čistom silom</w:t>
      </w:r>
      <w:r w:rsidR="00673612" w:rsidRPr="00AC4F9C">
        <w:rPr>
          <w:rFonts w:ascii="Open Sans" w:hAnsi="Open Sans"/>
          <w:lang w:val="fr-CA"/>
        </w:rPr>
        <w:t xml:space="preserve">! </w:t>
      </w:r>
      <w:r>
        <w:rPr>
          <w:rFonts w:ascii="Open Sans" w:hAnsi="Open Sans"/>
          <w:lang w:val="fr-CA"/>
        </w:rPr>
        <w:t>Kompjutaciono vrijeme koje treba algoritmu čistom silom raste eksponencijalno sa brojem raskrsnica</w:t>
      </w:r>
      <w:r w:rsidR="00673612" w:rsidRPr="00AC4F9C">
        <w:rPr>
          <w:rFonts w:ascii="Open Sans" w:hAnsi="Open Sans"/>
          <w:lang w:val="fr-CA"/>
        </w:rPr>
        <w:t>—</w:t>
      </w:r>
      <w:r w:rsidRPr="00AC4F9C">
        <w:rPr>
          <w:rFonts w:ascii="Open Sans" w:hAnsi="Open Sans"/>
          <w:lang w:val="fr-CA"/>
        </w:rPr>
        <w:t>takav algoritam se naziva eksponencijalan algoritam</w:t>
      </w:r>
      <w:r>
        <w:rPr>
          <w:rFonts w:ascii="Open Sans" w:hAnsi="Open Sans"/>
          <w:lang w:val="fr-CA"/>
        </w:rPr>
        <w:t xml:space="preserve"> (eng.</w:t>
      </w:r>
      <w:r w:rsidR="00673612" w:rsidRPr="00AC4F9C">
        <w:rPr>
          <w:rFonts w:ascii="Open Sans" w:hAnsi="Open Sans"/>
          <w:lang w:val="fr-CA"/>
        </w:rPr>
        <w:t xml:space="preserve"> </w:t>
      </w:r>
      <w:r w:rsidR="00673612" w:rsidRPr="00AC4F9C">
        <w:rPr>
          <w:rFonts w:ascii="Open Sans" w:hAnsi="Open Sans"/>
          <w:i/>
          <w:lang w:val="fr-CA"/>
        </w:rPr>
        <w:t>exponential-time</w:t>
      </w:r>
      <w:r w:rsidR="00673612" w:rsidRPr="00AC4F9C">
        <w:rPr>
          <w:rFonts w:ascii="Open Sans" w:hAnsi="Open Sans"/>
          <w:lang w:val="fr-CA"/>
        </w:rPr>
        <w:t xml:space="preserve"> algorithm</w:t>
      </w:r>
      <w:r>
        <w:rPr>
          <w:rFonts w:ascii="Open Sans" w:hAnsi="Open Sans"/>
          <w:lang w:val="fr-CA"/>
        </w:rPr>
        <w:t>)</w:t>
      </w:r>
      <w:r w:rsidR="00673612" w:rsidRPr="00AC4F9C">
        <w:rPr>
          <w:rFonts w:ascii="Open Sans" w:hAnsi="Open Sans"/>
          <w:lang w:val="fr-CA"/>
        </w:rPr>
        <w:t xml:space="preserve">. </w:t>
      </w:r>
      <w:r w:rsidRPr="005D2AC9">
        <w:rPr>
          <w:rFonts w:ascii="Open Sans" w:hAnsi="Open Sans"/>
          <w:lang w:val="fr-CA"/>
        </w:rPr>
        <w:t>S druge strane, polinomijalna algoritam (eng.</w:t>
      </w:r>
      <w:r w:rsidR="00673612" w:rsidRPr="005D2AC9">
        <w:rPr>
          <w:rFonts w:ascii="Open Sans" w:hAnsi="Open Sans"/>
          <w:lang w:val="fr-CA"/>
        </w:rPr>
        <w:t xml:space="preserve"> </w:t>
      </w:r>
      <w:r w:rsidR="00673612" w:rsidRPr="005D2AC9">
        <w:rPr>
          <w:rFonts w:ascii="Open Sans" w:hAnsi="Open Sans"/>
          <w:i/>
          <w:lang w:val="fr-CA"/>
        </w:rPr>
        <w:t>polynomial-time</w:t>
      </w:r>
      <w:r w:rsidR="00673612" w:rsidRPr="005D2AC9">
        <w:rPr>
          <w:rFonts w:ascii="Open Sans" w:hAnsi="Open Sans"/>
          <w:lang w:val="fr-CA"/>
        </w:rPr>
        <w:t xml:space="preserve"> algorithm</w:t>
      </w:r>
      <w:r w:rsidRPr="005D2AC9">
        <w:rPr>
          <w:rFonts w:ascii="Open Sans" w:hAnsi="Open Sans"/>
          <w:lang w:val="fr-CA"/>
        </w:rPr>
        <w:t>) je onaj čije vrijeme izvršenja raste sa kvadratom, ili kubom, ili sa sedamnaestim stepenom, ili bilo kojim drugim konstantnim stepenom</w:t>
      </w:r>
      <w:r w:rsidR="005D2AC9" w:rsidRPr="005D2AC9">
        <w:rPr>
          <w:rFonts w:ascii="Open Sans" w:hAnsi="Open Sans"/>
          <w:lang w:val="fr-CA"/>
        </w:rPr>
        <w:t xml:space="preserve"> broja raskrsnica.</w:t>
      </w:r>
      <w:r w:rsidR="005D2AC9">
        <w:rPr>
          <w:rFonts w:ascii="Open Sans" w:hAnsi="Open Sans"/>
          <w:lang w:val="fr-CA"/>
        </w:rPr>
        <w:t xml:space="preserve"> </w:t>
      </w:r>
      <w:r w:rsidR="005D2AC9" w:rsidRPr="005D2AC9">
        <w:rPr>
          <w:rFonts w:ascii="Open Sans" w:hAnsi="Open Sans"/>
          <w:lang w:val="fr-CA"/>
        </w:rPr>
        <w:t>Polinomijalan algoritam će uvijek biti brži za dovoljno velike mape</w:t>
      </w:r>
      <w:r w:rsidR="00673612" w:rsidRPr="005D2AC9">
        <w:rPr>
          <w:rFonts w:ascii="Open Sans" w:hAnsi="Open Sans"/>
          <w:lang w:val="fr-CA"/>
        </w:rPr>
        <w:t>—</w:t>
      </w:r>
      <w:r w:rsidR="005D2AC9" w:rsidRPr="005D2AC9">
        <w:rPr>
          <w:rFonts w:ascii="Open Sans" w:hAnsi="Open Sans"/>
          <w:lang w:val="fr-CA"/>
        </w:rPr>
        <w:t>čak i onaj</w:t>
      </w:r>
      <w:r w:rsidR="00673612" w:rsidRPr="005D2AC9">
        <w:rPr>
          <w:rFonts w:ascii="Open Sans" w:hAnsi="Open Sans"/>
          <w:lang w:val="fr-CA"/>
        </w:rPr>
        <w:t xml:space="preserve"> (</w:t>
      </w:r>
      <w:r w:rsidR="005D2AC9" w:rsidRPr="005D2AC9">
        <w:rPr>
          <w:rFonts w:ascii="Open Sans" w:hAnsi="Open Sans"/>
          <w:lang w:val="fr-CA"/>
        </w:rPr>
        <w:t>recimo</w:t>
      </w:r>
      <w:r w:rsidR="00673612" w:rsidRPr="005D2AC9">
        <w:rPr>
          <w:rFonts w:ascii="Open Sans" w:hAnsi="Open Sans"/>
          <w:lang w:val="fr-CA"/>
        </w:rPr>
        <w:t xml:space="preserve">) </w:t>
      </w:r>
      <w:r w:rsidR="005D2AC9" w:rsidRPr="005D2AC9">
        <w:rPr>
          <w:rFonts w:ascii="Open Sans" w:hAnsi="Open Sans"/>
          <w:lang w:val="fr-CA"/>
        </w:rPr>
        <w:t>algoritam koji je sedamnaestog stepena</w:t>
      </w:r>
      <w:r w:rsidR="00673612" w:rsidRPr="005D2AC9">
        <w:rPr>
          <w:rFonts w:ascii="Open Sans" w:hAnsi="Open Sans"/>
          <w:lang w:val="fr-CA"/>
        </w:rPr>
        <w:t>—</w:t>
      </w:r>
      <w:r w:rsidR="005D2AC9" w:rsidRPr="005D2AC9">
        <w:rPr>
          <w:rFonts w:ascii="Open Sans" w:hAnsi="Open Sans"/>
          <w:lang w:val="fr-CA"/>
        </w:rPr>
        <w:t xml:space="preserve">jer jedna funkcija eksponencijalnog rasta uvijek nadmaši bilo koju polinomijalnu funkciju za neki dovoljno veliki argument. </w:t>
      </w:r>
      <w:r w:rsidR="00673612" w:rsidRPr="005D2AC9">
        <w:rPr>
          <w:rFonts w:ascii="Open Sans" w:hAnsi="Open Sans"/>
          <w:lang w:val="fr-CA"/>
        </w:rPr>
        <w:t>(</w:t>
      </w:r>
      <w:r w:rsidR="005D2AC9" w:rsidRPr="005D2AC9">
        <w:rPr>
          <w:rFonts w:ascii="Open Sans" w:hAnsi="Open Sans"/>
          <w:lang w:val="fr-CA"/>
        </w:rPr>
        <w:t xml:space="preserve">Na primjer, može se pokazati da je za svaki n veći od 117 vrijednost funkcije </w:t>
      </w:r>
      <w:r w:rsidR="00673612" w:rsidRPr="005D2AC9">
        <w:rPr>
          <w:rFonts w:ascii="Open Sans" w:hAnsi="Open Sans"/>
          <w:lang w:val="fr-CA"/>
        </w:rPr>
        <w:t>n</w:t>
      </w:r>
      <w:r w:rsidR="00673612" w:rsidRPr="005D2AC9">
        <w:rPr>
          <w:rFonts w:ascii="Open Sans" w:hAnsi="Open Sans"/>
          <w:vertAlign w:val="superscript"/>
          <w:lang w:val="fr-CA"/>
        </w:rPr>
        <w:t>17</w:t>
      </w:r>
      <w:r w:rsidR="00673612" w:rsidRPr="005D2AC9">
        <w:rPr>
          <w:rFonts w:ascii="Open Sans" w:hAnsi="Open Sans"/>
          <w:lang w:val="fr-CA"/>
        </w:rPr>
        <w:t xml:space="preserve"> </w:t>
      </w:r>
      <w:r w:rsidR="005D2AC9" w:rsidRPr="005D2AC9">
        <w:rPr>
          <w:rFonts w:ascii="Open Sans" w:hAnsi="Open Sans"/>
          <w:lang w:val="fr-CA"/>
        </w:rPr>
        <w:t>manja od vrijednosti funkcije</w:t>
      </w:r>
      <w:r w:rsidR="00673612" w:rsidRPr="005D2AC9">
        <w:rPr>
          <w:rFonts w:ascii="Open Sans" w:hAnsi="Open Sans"/>
          <w:lang w:val="fr-CA"/>
        </w:rPr>
        <w:t xml:space="preserve"> 2</w:t>
      </w:r>
      <w:r w:rsidR="00673612" w:rsidRPr="005D2AC9">
        <w:rPr>
          <w:rFonts w:ascii="Open Sans" w:hAnsi="Open Sans"/>
          <w:vertAlign w:val="superscript"/>
          <w:lang w:val="fr-CA"/>
        </w:rPr>
        <w:t>n</w:t>
      </w:r>
      <w:r w:rsidR="00673612" w:rsidRPr="005D2AC9">
        <w:rPr>
          <w:rFonts w:ascii="Open Sans" w:hAnsi="Open Sans"/>
          <w:lang w:val="fr-CA"/>
        </w:rPr>
        <w:t xml:space="preserve">). </w:t>
      </w:r>
      <w:r w:rsidR="005D2AC9" w:rsidRPr="005D2AC9">
        <w:rPr>
          <w:rFonts w:ascii="Open Sans" w:hAnsi="Open Sans"/>
          <w:lang w:val="fr-CA"/>
        </w:rPr>
        <w:t>Da li postoji polinomijalan algoritam za nalaženje minimalnog skupa lokacija</w:t>
      </w:r>
      <w:r w:rsidR="00673612" w:rsidRPr="005D2AC9">
        <w:rPr>
          <w:rFonts w:ascii="Open Sans" w:hAnsi="Open Sans"/>
          <w:lang w:val="fr-CA"/>
        </w:rPr>
        <w:t>?—</w:t>
      </w:r>
      <w:r w:rsidR="005D2AC9" w:rsidRPr="005D2AC9">
        <w:rPr>
          <w:rFonts w:ascii="Open Sans" w:hAnsi="Open Sans"/>
          <w:lang w:val="fr-CA"/>
        </w:rPr>
        <w:t>to niko ne zna iako je mnogo istraživača naporno radilo da nađe jedan takav algoritam.</w:t>
      </w:r>
      <w:r w:rsidR="00673612" w:rsidRPr="005D2AC9">
        <w:rPr>
          <w:rFonts w:ascii="Open Sans" w:hAnsi="Open Sans"/>
          <w:lang w:val="fr-CA"/>
        </w:rPr>
        <w:t xml:space="preserve"> </w:t>
      </w:r>
      <w:r w:rsidR="005D2AC9" w:rsidRPr="005D2AC9">
        <w:rPr>
          <w:rFonts w:ascii="Open Sans" w:hAnsi="Open Sans"/>
          <w:lang w:val="fr-CA"/>
        </w:rPr>
        <w:t>Pored toga, isto vrijedi i za naizgled lakši problem provjere da li je određeni dati skup lokacija minimalan</w:t>
      </w:r>
      <w:r w:rsidR="00673612" w:rsidRPr="005D2AC9">
        <w:rPr>
          <w:rFonts w:ascii="Open Sans" w:hAnsi="Open Sans"/>
          <w:lang w:val="fr-CA"/>
        </w:rPr>
        <w:t xml:space="preserve">: </w:t>
      </w:r>
      <w:r w:rsidR="005D2AC9" w:rsidRPr="005D2AC9">
        <w:rPr>
          <w:rFonts w:ascii="Open Sans" w:hAnsi="Open Sans"/>
          <w:lang w:val="fr-CA"/>
        </w:rPr>
        <w:t>algoritam čiste sile koji probava sve mogućnosti koje imaju manje lokacija je takođe eksponencijalan u odnosu na broj raskrsnica</w:t>
      </w:r>
      <w:r w:rsidR="00673612" w:rsidRPr="005D2AC9">
        <w:rPr>
          <w:rFonts w:ascii="Open Sans" w:hAnsi="Open Sans"/>
          <w:lang w:val="fr-CA"/>
        </w:rPr>
        <w:t xml:space="preserve">, </w:t>
      </w:r>
      <w:r w:rsidR="005D2AC9" w:rsidRPr="005D2AC9">
        <w:rPr>
          <w:rFonts w:ascii="Open Sans" w:hAnsi="Open Sans"/>
          <w:lang w:val="fr-CA"/>
        </w:rPr>
        <w:t xml:space="preserve">a polinomijalan algoritam nije nikada bio pronađen niti je pokazano da takav algoritam ne postoji. </w:t>
      </w:r>
    </w:p>
    <w:p w:rsidR="00673612" w:rsidRPr="00673612" w:rsidRDefault="005D2AC9">
      <w:pPr>
        <w:rPr>
          <w:rFonts w:ascii="Open Sans" w:hAnsi="Open Sans"/>
        </w:rPr>
      </w:pPr>
      <w:r w:rsidRPr="005D2AC9">
        <w:rPr>
          <w:rFonts w:ascii="Open Sans" w:hAnsi="Open Sans"/>
          <w:lang w:val="fr-CA"/>
        </w:rPr>
        <w:t>Da li vas ova situacija podsjeća na bojenje mapa</w:t>
      </w:r>
      <w:r w:rsidR="00673612" w:rsidRPr="005D2AC9">
        <w:rPr>
          <w:rFonts w:ascii="Open Sans" w:hAnsi="Open Sans"/>
          <w:lang w:val="fr-CA"/>
        </w:rPr>
        <w:t xml:space="preserve"> (A</w:t>
      </w:r>
      <w:r w:rsidRPr="005D2AC9">
        <w:rPr>
          <w:rFonts w:ascii="Open Sans" w:hAnsi="Open Sans"/>
          <w:lang w:val="fr-CA"/>
        </w:rPr>
        <w:t>ktivnost</w:t>
      </w:r>
      <w:r w:rsidR="00673612" w:rsidRPr="005D2AC9">
        <w:rPr>
          <w:rFonts w:ascii="Open Sans" w:hAnsi="Open Sans"/>
          <w:lang w:val="fr-CA"/>
        </w:rPr>
        <w:t xml:space="preserve"> 13)?  </w:t>
      </w:r>
      <w:r w:rsidRPr="005D2AC9">
        <w:rPr>
          <w:rFonts w:ascii="Open Sans" w:hAnsi="Open Sans"/>
          <w:lang w:val="en-US"/>
        </w:rPr>
        <w:t>Trebalo bi.</w:t>
      </w:r>
      <w:r w:rsidR="00673612" w:rsidRPr="00673612">
        <w:rPr>
          <w:rFonts w:ascii="Open Sans" w:hAnsi="Open Sans"/>
        </w:rPr>
        <w:t xml:space="preserve"> </w:t>
      </w:r>
      <w:r>
        <w:rPr>
          <w:rFonts w:ascii="Open Sans" w:hAnsi="Open Sans"/>
        </w:rPr>
        <w:t>Problem postavljanja kolica sa sladoledom koji je poznat i kao problem “najmanjeg dominirajućeg skupa” (eng.</w:t>
      </w:r>
      <w:r w:rsidR="00673612" w:rsidRPr="00673612">
        <w:rPr>
          <w:rFonts w:ascii="Open Sans" w:hAnsi="Open Sans"/>
        </w:rPr>
        <w:t>“minimum dominating set”</w:t>
      </w:r>
      <w:r>
        <w:rPr>
          <w:rFonts w:ascii="Open Sans" w:hAnsi="Open Sans"/>
        </w:rPr>
        <w:t>)</w:t>
      </w:r>
      <w:r w:rsidR="00673612" w:rsidRPr="00673612">
        <w:rPr>
          <w:rFonts w:ascii="Open Sans" w:hAnsi="Open Sans"/>
        </w:rPr>
        <w:t xml:space="preserve"> </w:t>
      </w:r>
      <w:r>
        <w:rPr>
          <w:rFonts w:ascii="Open Sans" w:hAnsi="Open Sans"/>
        </w:rPr>
        <w:t>je samo jedan od velikog broja problema</w:t>
      </w:r>
      <w:r w:rsidR="00673612" w:rsidRPr="00673612">
        <w:rPr>
          <w:rFonts w:ascii="Open Sans" w:hAnsi="Open Sans"/>
        </w:rPr>
        <w:t>—</w:t>
      </w:r>
      <w:r>
        <w:rPr>
          <w:rFonts w:ascii="Open Sans" w:hAnsi="Open Sans"/>
        </w:rPr>
        <w:t>na hiljade</w:t>
      </w:r>
      <w:r w:rsidR="00673612" w:rsidRPr="00673612">
        <w:rPr>
          <w:rFonts w:ascii="Open Sans" w:hAnsi="Open Sans"/>
        </w:rPr>
        <w:t>—</w:t>
      </w:r>
      <w:r>
        <w:rPr>
          <w:rFonts w:ascii="Open Sans" w:hAnsi="Open Sans"/>
        </w:rPr>
        <w:t xml:space="preserve">za koje ne znamo da li postoji polinomijalan algoritam. </w:t>
      </w:r>
      <w:r w:rsidRPr="00845012">
        <w:rPr>
          <w:rFonts w:ascii="Open Sans" w:hAnsi="Open Sans"/>
        </w:rPr>
        <w:t>Takvi problemi se pojavljuju u oblastima ka</w:t>
      </w:r>
      <w:r w:rsidR="00845012" w:rsidRPr="00845012">
        <w:rPr>
          <w:rFonts w:ascii="Open Sans" w:hAnsi="Open Sans"/>
        </w:rPr>
        <w:t>o</w:t>
      </w:r>
      <w:r w:rsidRPr="00845012">
        <w:rPr>
          <w:rFonts w:ascii="Open Sans" w:hAnsi="Open Sans"/>
        </w:rPr>
        <w:t xml:space="preserve"> što su logika,</w:t>
      </w:r>
      <w:r w:rsidR="00845012" w:rsidRPr="00845012">
        <w:rPr>
          <w:rFonts w:ascii="Open Sans" w:hAnsi="Open Sans"/>
        </w:rPr>
        <w:t xml:space="preserve"> slagalice pa bojenje mapa, nalaženje optimalnih rutu u datoj mreži, raspoređivanj</w:t>
      </w:r>
      <w:r w:rsidR="00845012">
        <w:rPr>
          <w:rFonts w:ascii="Open Sans" w:hAnsi="Open Sans"/>
        </w:rPr>
        <w:t>u</w:t>
      </w:r>
      <w:r w:rsidR="00845012" w:rsidRPr="00845012">
        <w:rPr>
          <w:rFonts w:ascii="Open Sans" w:hAnsi="Open Sans"/>
        </w:rPr>
        <w:t xml:space="preserve"> zadataka</w:t>
      </w:r>
      <w:r w:rsidR="00845012">
        <w:rPr>
          <w:rFonts w:ascii="Open Sans" w:hAnsi="Open Sans"/>
        </w:rPr>
        <w:t xml:space="preserve"> (eng. scheduling). Začuđujuće je da je za sve ove probleme pokazano da ako bi postojao jedan polinomijalan algoritam za neki od ovih problema onda bi se on mogao pretvoriti ili prilagoditi za sve ostale</w:t>
      </w:r>
      <w:r w:rsidR="00673612" w:rsidRPr="00673612">
        <w:rPr>
          <w:rFonts w:ascii="Open Sans" w:hAnsi="Open Sans"/>
        </w:rPr>
        <w:t>—</w:t>
      </w:r>
      <w:r w:rsidR="00845012">
        <w:rPr>
          <w:rFonts w:ascii="Open Sans" w:hAnsi="Open Sans"/>
        </w:rPr>
        <w:t xml:space="preserve">pa prema tome se kaže da su ili svi rješivi ili nijedan nije rješiv. </w:t>
      </w:r>
    </w:p>
    <w:p w:rsidR="00673612" w:rsidRPr="00673612" w:rsidRDefault="00845012">
      <w:pPr>
        <w:rPr>
          <w:rFonts w:ascii="Open Sans" w:hAnsi="Open Sans"/>
        </w:rPr>
      </w:pPr>
      <w:r w:rsidRPr="00845012">
        <w:rPr>
          <w:rFonts w:ascii="Open Sans" w:hAnsi="Open Sans"/>
          <w:lang w:val="fr-CA"/>
        </w:rPr>
        <w:t xml:space="preserve">Ovakvi problem se nazivaju </w:t>
      </w:r>
      <w:r w:rsidRPr="00845012">
        <w:rPr>
          <w:rFonts w:ascii="Open Sans" w:hAnsi="Open Sans"/>
          <w:i/>
          <w:lang w:val="fr-CA"/>
        </w:rPr>
        <w:t>NP-kompletni</w:t>
      </w:r>
      <w:r w:rsidRPr="00845012">
        <w:rPr>
          <w:rFonts w:ascii="Open Sans" w:hAnsi="Open Sans"/>
          <w:lang w:val="fr-CA"/>
        </w:rPr>
        <w:t xml:space="preserve"> (eng.</w:t>
      </w:r>
      <w:r>
        <w:rPr>
          <w:rFonts w:ascii="Open Sans" w:hAnsi="Open Sans"/>
          <w:lang w:val="fr-CA"/>
        </w:rPr>
        <w:t xml:space="preserve"> </w:t>
      </w:r>
      <w:r w:rsidR="00673612" w:rsidRPr="00673612">
        <w:rPr>
          <w:rFonts w:ascii="Open Sans" w:hAnsi="Open Sans"/>
          <w:i/>
        </w:rPr>
        <w:t>NP-complete</w:t>
      </w:r>
      <w:r>
        <w:rPr>
          <w:rFonts w:ascii="Open Sans" w:hAnsi="Open Sans"/>
          <w:i/>
        </w:rPr>
        <w:t>)</w:t>
      </w:r>
      <w:r w:rsidR="00673612" w:rsidRPr="00673612">
        <w:rPr>
          <w:rFonts w:ascii="Open Sans" w:hAnsi="Open Sans"/>
        </w:rPr>
        <w:t xml:space="preserve">. NP </w:t>
      </w:r>
      <w:r>
        <w:rPr>
          <w:rFonts w:ascii="Open Sans" w:hAnsi="Open Sans"/>
        </w:rPr>
        <w:t>označava</w:t>
      </w:r>
      <w:r w:rsidR="00673612" w:rsidRPr="00673612">
        <w:rPr>
          <w:rFonts w:ascii="Open Sans" w:hAnsi="Open Sans"/>
        </w:rPr>
        <w:t xml:space="preserve"> </w:t>
      </w:r>
      <w:r>
        <w:rPr>
          <w:rFonts w:ascii="Open Sans" w:hAnsi="Open Sans"/>
        </w:rPr>
        <w:t>“nedeterministički polinomijalan” (eng.</w:t>
      </w:r>
      <w:r w:rsidR="00673612" w:rsidRPr="00673612">
        <w:rPr>
          <w:rFonts w:ascii="Open Sans" w:hAnsi="Open Sans"/>
        </w:rPr>
        <w:t>“non-deterministic polynomial”</w:t>
      </w:r>
      <w:r>
        <w:rPr>
          <w:rFonts w:ascii="Open Sans" w:hAnsi="Open Sans"/>
        </w:rPr>
        <w:t>).</w:t>
      </w:r>
      <w:r w:rsidR="00673612" w:rsidRPr="00673612">
        <w:rPr>
          <w:rFonts w:ascii="Open Sans" w:hAnsi="Open Sans"/>
        </w:rPr>
        <w:t xml:space="preserve"> </w:t>
      </w:r>
      <w:r>
        <w:rPr>
          <w:rFonts w:ascii="Open Sans" w:hAnsi="Open Sans"/>
        </w:rPr>
        <w:t>U ovakvoj teminologiji to znači da taj problem može biti rješen u razumnom vremenu ukoliko bi vam bio na raspolaganju računar koji može isprobati proizvoljno veliki broj rješenja u isto vrijeme</w:t>
      </w:r>
      <w:r w:rsidR="00673612" w:rsidRPr="00673612">
        <w:rPr>
          <w:rFonts w:ascii="Open Sans" w:hAnsi="Open Sans"/>
        </w:rPr>
        <w:t xml:space="preserve"> (</w:t>
      </w:r>
      <w:r>
        <w:rPr>
          <w:rFonts w:ascii="Open Sans" w:hAnsi="Open Sans"/>
        </w:rPr>
        <w:t>to je onaj dio o nederminističkom u imenu</w:t>
      </w:r>
      <w:r w:rsidR="00673612" w:rsidRPr="00673612">
        <w:rPr>
          <w:rFonts w:ascii="Open Sans" w:hAnsi="Open Sans"/>
        </w:rPr>
        <w:t xml:space="preserve">). </w:t>
      </w:r>
      <w:r>
        <w:rPr>
          <w:rFonts w:ascii="Open Sans" w:hAnsi="Open Sans"/>
        </w:rPr>
        <w:t xml:space="preserve">Možete misliti da je to prilično nerealna pretpostavka, kao što u stvari i jeste. Nije moguće konstruisati u stvarnosti takav računar jer bi onda on morao biti proizvoljno velik (fizički). S druge strane, </w:t>
      </w:r>
      <w:r w:rsidR="00393FD1">
        <w:rPr>
          <w:rFonts w:ascii="Open Sans" w:hAnsi="Open Sans"/>
        </w:rPr>
        <w:t>k</w:t>
      </w:r>
      <w:r>
        <w:rPr>
          <w:rFonts w:ascii="Open Sans" w:hAnsi="Open Sans"/>
        </w:rPr>
        <w:t>oncept postojanja takve mašine je važan u principu jer se pokazuje da</w:t>
      </w:r>
      <w:r w:rsidR="00393FD1">
        <w:rPr>
          <w:rFonts w:ascii="Open Sans" w:hAnsi="Open Sans"/>
        </w:rPr>
        <w:t xml:space="preserve"> NP-kompletni problem nisu rješivi u razumnom vremenu ako nisu dostupni takvi nedeterministički računari.  </w:t>
      </w:r>
    </w:p>
    <w:p w:rsidR="00673612" w:rsidRPr="00673612" w:rsidRDefault="00393FD1">
      <w:pPr>
        <w:rPr>
          <w:rFonts w:ascii="Open Sans" w:hAnsi="Open Sans"/>
        </w:rPr>
      </w:pPr>
      <w:r w:rsidRPr="00393FD1">
        <w:rPr>
          <w:rFonts w:ascii="Open Sans" w:hAnsi="Open Sans"/>
          <w:lang w:val="en-US"/>
        </w:rPr>
        <w:t xml:space="preserve">Pored toga, ova grupa problema se naziva </w:t>
      </w:r>
      <w:r w:rsidRPr="00393FD1">
        <w:rPr>
          <w:rFonts w:ascii="Open Sans" w:hAnsi="Open Sans"/>
          <w:i/>
          <w:lang w:val="en-US"/>
        </w:rPr>
        <w:t>kompletni</w:t>
      </w:r>
      <w:r w:rsidRPr="00393FD1">
        <w:rPr>
          <w:rFonts w:ascii="Open Sans" w:hAnsi="Open Sans"/>
          <w:lang w:val="en-US"/>
        </w:rPr>
        <w:t xml:space="preserve"> (en</w:t>
      </w:r>
      <w:r>
        <w:rPr>
          <w:rFonts w:ascii="Open Sans" w:hAnsi="Open Sans"/>
          <w:lang w:val="en-US"/>
        </w:rPr>
        <w:t>g</w:t>
      </w:r>
      <w:r w:rsidRPr="00393FD1">
        <w:rPr>
          <w:rFonts w:ascii="Open Sans" w:hAnsi="Open Sans"/>
          <w:lang w:val="en-US"/>
        </w:rPr>
        <w:t xml:space="preserve">. </w:t>
      </w:r>
      <w:r>
        <w:rPr>
          <w:rFonts w:ascii="Open Sans" w:hAnsi="Open Sans"/>
          <w:lang w:val="en-US"/>
        </w:rPr>
        <w:t>c</w:t>
      </w:r>
      <w:r w:rsidR="00673612" w:rsidRPr="00673612">
        <w:rPr>
          <w:rFonts w:ascii="Open Sans" w:hAnsi="Open Sans"/>
          <w:i/>
        </w:rPr>
        <w:t>omplete</w:t>
      </w:r>
      <w:r>
        <w:rPr>
          <w:rFonts w:ascii="Open Sans" w:hAnsi="Open Sans"/>
          <w:i/>
        </w:rPr>
        <w:t>)</w:t>
      </w:r>
      <w:r w:rsidR="00673612" w:rsidRPr="00673612">
        <w:rPr>
          <w:rFonts w:ascii="Open Sans" w:hAnsi="Open Sans"/>
        </w:rPr>
        <w:t xml:space="preserve"> </w:t>
      </w:r>
      <w:r>
        <w:rPr>
          <w:rFonts w:ascii="Open Sans" w:hAnsi="Open Sans"/>
        </w:rPr>
        <w:t>jer iako sus vi ovi problemi na prvi pogled jako različiti</w:t>
      </w:r>
      <w:r w:rsidR="00673612" w:rsidRPr="00673612">
        <w:rPr>
          <w:rFonts w:ascii="Open Sans" w:hAnsi="Open Sans"/>
        </w:rPr>
        <w:t>—</w:t>
      </w:r>
      <w:r>
        <w:rPr>
          <w:rFonts w:ascii="Open Sans" w:hAnsi="Open Sans"/>
        </w:rPr>
        <w:t>na primjer, problem bojenja mapa je jako različit od problema postavljanja kolica sa sladoledom</w:t>
      </w:r>
      <w:r w:rsidR="00673612" w:rsidRPr="00673612">
        <w:rPr>
          <w:rFonts w:ascii="Open Sans" w:hAnsi="Open Sans"/>
        </w:rPr>
        <w:t>—</w:t>
      </w:r>
      <w:r>
        <w:rPr>
          <w:rFonts w:ascii="Open Sans" w:hAnsi="Open Sans"/>
        </w:rPr>
        <w:t>pokazuje se da ako bi se našao jedan efikasan način za rješenje jednog takvog problema onda bi se taj metod mogao prilagoditi da riješi I bilo koji drugi problem u ovoj grupi problema. To je ono na šta smo mislili kad kažemo oni su svi “</w:t>
      </w:r>
      <w:r w:rsidRPr="00393FD1">
        <w:rPr>
          <w:rFonts w:ascii="Open Sans" w:hAnsi="Open Sans"/>
          <w:u w:val="single"/>
        </w:rPr>
        <w:t>ili rješivi ili nerješivi</w:t>
      </w:r>
      <w:r>
        <w:rPr>
          <w:rFonts w:ascii="Open Sans" w:hAnsi="Open Sans"/>
          <w:u w:val="single"/>
        </w:rPr>
        <w:t>”</w:t>
      </w:r>
      <w:r>
        <w:rPr>
          <w:rFonts w:ascii="Open Sans" w:hAnsi="Open Sans"/>
        </w:rPr>
        <w:t xml:space="preserve"> (eng.</w:t>
      </w:r>
      <w:r w:rsidR="00673612" w:rsidRPr="00673612">
        <w:rPr>
          <w:rFonts w:ascii="Open Sans" w:hAnsi="Open Sans"/>
        </w:rPr>
        <w:t xml:space="preserve"> “standing or falling together.”</w:t>
      </w:r>
      <w:r>
        <w:rPr>
          <w:rFonts w:ascii="Open Sans" w:hAnsi="Open Sans"/>
        </w:rPr>
        <w:t>)</w:t>
      </w:r>
    </w:p>
    <w:p w:rsidR="00673612" w:rsidRPr="00673612" w:rsidRDefault="00393FD1">
      <w:pPr>
        <w:rPr>
          <w:rFonts w:ascii="Open Sans" w:hAnsi="Open Sans"/>
        </w:rPr>
      </w:pPr>
      <w:r>
        <w:rPr>
          <w:rFonts w:ascii="Open Sans" w:hAnsi="Open Sans"/>
        </w:rPr>
        <w:t xml:space="preserve">Postoji na hiljade NP-kompletnih problema, i različiti istraživači su naporno pokušavali riješiti svaki od njih desetinama godina ali bez uspjeha. Ukoliko bi se našlo efikasno </w:t>
      </w:r>
      <w:r>
        <w:rPr>
          <w:rFonts w:ascii="Open Sans" w:hAnsi="Open Sans"/>
        </w:rPr>
        <w:lastRenderedPageBreak/>
        <w:t>dobro rješenje za samo jedan od njih to bi značilo da bi imali efikasno rješenje za sve njih. Upravo iz tog razloga postoji velika sumnja da postoji jedno takvo efikasno rješenje. U isto vrijeme, dokazati da se ovi problemi mogu riješiti samo nekim eksponencijalnim algoritmom je jedno od najpoznatijih otvorenih pitanja računarskih nauka</w:t>
      </w:r>
      <w:r w:rsidR="00673612" w:rsidRPr="00673612">
        <w:rPr>
          <w:rFonts w:ascii="Open Sans" w:hAnsi="Open Sans"/>
        </w:rPr>
        <w:t>—</w:t>
      </w:r>
      <w:r>
        <w:rPr>
          <w:rFonts w:ascii="Open Sans" w:hAnsi="Open Sans"/>
        </w:rPr>
        <w:t>a vjerovatno I cijele matematike</w:t>
      </w:r>
      <w:r w:rsidR="00673612" w:rsidRPr="00673612">
        <w:rPr>
          <w:rFonts w:ascii="Open Sans" w:hAnsi="Open Sans"/>
        </w:rPr>
        <w:t>—</w:t>
      </w:r>
      <w:r>
        <w:rPr>
          <w:rFonts w:ascii="Open Sans" w:hAnsi="Open Sans"/>
        </w:rPr>
        <w:t>danas</w:t>
      </w:r>
      <w:r w:rsidR="00673612" w:rsidRPr="00673612">
        <w:rPr>
          <w:rFonts w:ascii="Open Sans" w:hAnsi="Open Sans"/>
        </w:rPr>
        <w:t>.</w:t>
      </w:r>
    </w:p>
    <w:p w:rsidR="00673612" w:rsidRPr="00673612" w:rsidRDefault="00393FD1">
      <w:pPr>
        <w:pStyle w:val="Heading6"/>
        <w:rPr>
          <w:rFonts w:ascii="Open Sans" w:hAnsi="Open Sans"/>
        </w:rPr>
      </w:pPr>
      <w:r>
        <w:rPr>
          <w:rFonts w:ascii="Open Sans" w:hAnsi="Open Sans"/>
        </w:rPr>
        <w:t>Dalje čitanje i literatura</w:t>
      </w:r>
    </w:p>
    <w:p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r w:rsidRPr="00673612">
        <w:rPr>
          <w:rFonts w:ascii="Open Sans" w:hAnsi="Open Sans"/>
        </w:rPr>
        <w:t>Harel</w:t>
      </w:r>
      <w:r w:rsidR="0048674A">
        <w:rPr>
          <w:rFonts w:ascii="Open Sans" w:hAnsi="Open Sans"/>
        </w:rPr>
        <w:t>-ova knjiga</w:t>
      </w:r>
      <w:r w:rsidRPr="00673612">
        <w:rPr>
          <w:rFonts w:ascii="Open Sans" w:hAnsi="Open Sans"/>
        </w:rPr>
        <w:t xml:space="preserve"> </w:t>
      </w:r>
      <w:r w:rsidRPr="00673612">
        <w:rPr>
          <w:rStyle w:val="BookArticleTitle"/>
          <w:rFonts w:ascii="Open Sans" w:hAnsi="Open Sans"/>
        </w:rPr>
        <w:t>Algorithmics</w:t>
      </w:r>
      <w:r w:rsidRPr="00673612">
        <w:rPr>
          <w:rFonts w:ascii="Open Sans" w:hAnsi="Open Sans"/>
        </w:rPr>
        <w:t xml:space="preserve"> </w:t>
      </w:r>
      <w:r w:rsidR="0048674A">
        <w:rPr>
          <w:rFonts w:ascii="Open Sans" w:hAnsi="Open Sans"/>
        </w:rPr>
        <w:t xml:space="preserve">predstavlja nekoliko različitih </w:t>
      </w:r>
      <w:r w:rsidRPr="00673612">
        <w:rPr>
          <w:rFonts w:ascii="Open Sans" w:hAnsi="Open Sans"/>
        </w:rPr>
        <w:t>NP-</w:t>
      </w:r>
      <w:r w:rsidR="0048674A">
        <w:rPr>
          <w:rFonts w:ascii="Open Sans" w:hAnsi="Open Sans"/>
        </w:rPr>
        <w:t xml:space="preserve">kompletnih problema I razmatra pitanje postojanja polinomijalnih algoritama za njih. </w:t>
      </w:r>
      <w:r w:rsidRPr="00673612">
        <w:rPr>
          <w:rFonts w:ascii="Open Sans" w:hAnsi="Open Sans"/>
        </w:rPr>
        <w:t>Dewdney</w:t>
      </w:r>
      <w:r w:rsidR="0048674A">
        <w:rPr>
          <w:rFonts w:ascii="Open Sans" w:hAnsi="Open Sans"/>
        </w:rPr>
        <w:t xml:space="preserve">-eva knjiga </w:t>
      </w:r>
      <w:r w:rsidRPr="00673612">
        <w:rPr>
          <w:rStyle w:val="BookArticleTitle"/>
          <w:rFonts w:ascii="Open Sans" w:hAnsi="Open Sans"/>
        </w:rPr>
        <w:t>Turing Omnibus</w:t>
      </w:r>
      <w:r w:rsidRPr="00673612">
        <w:rPr>
          <w:rFonts w:ascii="Open Sans" w:hAnsi="Open Sans"/>
        </w:rPr>
        <w:t xml:space="preserve"> </w:t>
      </w:r>
      <w:r w:rsidR="0048674A">
        <w:rPr>
          <w:rFonts w:ascii="Open Sans" w:hAnsi="Open Sans"/>
        </w:rPr>
        <w:t xml:space="preserve">takođe razmatra </w:t>
      </w:r>
      <w:r w:rsidRPr="00673612">
        <w:rPr>
          <w:rFonts w:ascii="Open Sans" w:hAnsi="Open Sans"/>
        </w:rPr>
        <w:t>NP-</w:t>
      </w:r>
      <w:r w:rsidR="0048674A">
        <w:rPr>
          <w:rFonts w:ascii="Open Sans" w:hAnsi="Open Sans"/>
        </w:rPr>
        <w:t>kompletnost</w:t>
      </w:r>
      <w:r w:rsidRPr="00673612">
        <w:rPr>
          <w:rFonts w:ascii="Open Sans" w:hAnsi="Open Sans"/>
        </w:rPr>
        <w:t xml:space="preserve">. </w:t>
      </w:r>
      <w:r w:rsidR="0048674A">
        <w:rPr>
          <w:rFonts w:ascii="Open Sans" w:hAnsi="Open Sans"/>
        </w:rPr>
        <w:t>Najpoznatija i najstandardnija knjiga računarskih nauka na ovu temu je knjiga</w:t>
      </w:r>
      <w:r w:rsidR="0048674A" w:rsidRPr="00673612">
        <w:rPr>
          <w:rFonts w:ascii="Open Sans" w:hAnsi="Open Sans"/>
        </w:rPr>
        <w:t xml:space="preserve"> </w:t>
      </w:r>
      <w:r w:rsidR="0048674A">
        <w:rPr>
          <w:rFonts w:ascii="Open Sans" w:hAnsi="Open Sans"/>
        </w:rPr>
        <w:t xml:space="preserve"> autora </w:t>
      </w:r>
      <w:r w:rsidRPr="00673612">
        <w:rPr>
          <w:rFonts w:ascii="Open Sans" w:hAnsi="Open Sans"/>
        </w:rPr>
        <w:t>Garey &amp; Johnson</w:t>
      </w:r>
      <w:r w:rsidR="0048674A">
        <w:rPr>
          <w:rFonts w:ascii="Open Sans" w:hAnsi="Open Sans"/>
        </w:rPr>
        <w:t xml:space="preserve"> pod nazivom </w:t>
      </w:r>
      <w:r w:rsidRPr="00673612">
        <w:rPr>
          <w:rStyle w:val="BookArticleTitle"/>
          <w:rFonts w:ascii="Open Sans" w:hAnsi="Open Sans"/>
        </w:rPr>
        <w:t>Computers and Intractability</w:t>
      </w:r>
      <w:r w:rsidRPr="00673612">
        <w:rPr>
          <w:rFonts w:ascii="Open Sans" w:hAnsi="Open Sans"/>
        </w:rPr>
        <w:t xml:space="preserve">, </w:t>
      </w:r>
      <w:r w:rsidR="0048674A">
        <w:rPr>
          <w:rFonts w:ascii="Open Sans" w:hAnsi="Open Sans"/>
        </w:rPr>
        <w:t>koja predstavlja nekoliko stotina NP-kompletnih problema zajedno sa načinima za dokazivanje njihove NP-kompletnosti. Ipak, ova knjiga je možda dosta teška za čitanje i pogodna je samo za specijaliste u računarskim naukama.</w:t>
      </w:r>
    </w:p>
    <w:p w:rsidR="00673612" w:rsidRPr="00673612" w:rsidRDefault="005A4B2D">
      <w:pPr>
        <w:pStyle w:val="HiddenfromContents"/>
        <w:rPr>
          <w:rFonts w:ascii="Open Sans" w:hAnsi="Open Sans"/>
        </w:rPr>
      </w:pPr>
      <w:r>
        <w:rPr>
          <w:rFonts w:ascii="Open Sans" w:hAnsi="Open Sans"/>
        </w:rPr>
        <w:lastRenderedPageBreak/>
        <w:t>Activity 16</w:t>
      </w:r>
    </w:p>
    <w:p w:rsidR="00673612" w:rsidRPr="00673612" w:rsidRDefault="0020551A" w:rsidP="0020551A">
      <w:pPr>
        <w:pStyle w:val="ActivityName"/>
        <w:rPr>
          <w:rFonts w:ascii="Open Sans" w:hAnsi="Open Sans"/>
        </w:rPr>
      </w:pPr>
      <w:bookmarkStart w:id="71" w:name="_TOC32605"/>
      <w:bookmarkStart w:id="72" w:name="_Toc280342990"/>
      <w:bookmarkEnd w:id="71"/>
      <w:r>
        <w:rPr>
          <w:rFonts w:ascii="Open Sans" w:hAnsi="Open Sans"/>
        </w:rPr>
        <w:t>L</w:t>
      </w:r>
      <w:r w:rsidR="007E64D8">
        <w:rPr>
          <w:rFonts w:ascii="Open Sans" w:hAnsi="Open Sans"/>
        </w:rPr>
        <w:t>e</w:t>
      </w:r>
      <w:r>
        <w:rPr>
          <w:rFonts w:ascii="Open Sans" w:hAnsi="Open Sans"/>
        </w:rPr>
        <w:t>d</w:t>
      </w:r>
      <w:r w:rsidR="007E64D8">
        <w:rPr>
          <w:rFonts w:ascii="Open Sans" w:hAnsi="Open Sans"/>
        </w:rPr>
        <w:t>eni putevi</w:t>
      </w:r>
      <w:r w:rsidR="00673612" w:rsidRPr="00673612">
        <w:rPr>
          <w:rFonts w:ascii="Open Sans" w:hAnsi="Open Sans"/>
        </w:rPr>
        <w:t xml:space="preserve"> —</w:t>
      </w:r>
      <w:r w:rsidR="00673612" w:rsidRPr="00673612">
        <w:rPr>
          <w:rFonts w:ascii="Open Sans" w:hAnsi="Open Sans"/>
          <w:i/>
        </w:rPr>
        <w:t xml:space="preserve">Steiner </w:t>
      </w:r>
      <w:bookmarkEnd w:id="72"/>
      <w:r w:rsidR="007E64D8">
        <w:rPr>
          <w:rFonts w:ascii="Open Sans" w:hAnsi="Open Sans"/>
          <w:i/>
        </w:rPr>
        <w:t>stabla</w:t>
      </w:r>
    </w:p>
    <w:p w:rsidR="00673612" w:rsidRPr="00673612" w:rsidRDefault="00673612">
      <w:pPr>
        <w:pStyle w:val="Heading6"/>
        <w:rPr>
          <w:rFonts w:ascii="Open Sans" w:hAnsi="Open Sans"/>
        </w:rPr>
      </w:pPr>
      <w:r w:rsidRPr="00673612">
        <w:rPr>
          <w:rFonts w:ascii="Open Sans" w:hAnsi="Open Sans"/>
        </w:rPr>
        <w:t>S</w:t>
      </w:r>
      <w:r w:rsidR="00A30D77">
        <w:rPr>
          <w:rFonts w:ascii="Open Sans" w:hAnsi="Open Sans"/>
        </w:rPr>
        <w:t>ažetak</w:t>
      </w:r>
    </w:p>
    <w:p w:rsidR="00673612" w:rsidRPr="00673612" w:rsidRDefault="00A30D77">
      <w:pPr>
        <w:rPr>
          <w:rFonts w:ascii="Open Sans" w:hAnsi="Open Sans"/>
        </w:rPr>
      </w:pPr>
      <w:r>
        <w:rPr>
          <w:rFonts w:ascii="Open Sans" w:hAnsi="Open Sans"/>
        </w:rPr>
        <w:t xml:space="preserve">Ponekad je moguće da mala, skoro zanemariva promjena u specifikacije samog problema može rezultirati velikom razlikom u tome koliko je problem težak za rješavanje. Ova aktivnost, kao i problem Blatnjavi Grad (Aktivnost 9) je o nalaženju najkraćih puteva u jednoj mreži. Razlika je da je ovdje moguće dodati nove tačke na mreži ukoliko će to smanjiti dužinu puta. Kao rezultat dobivamo jedan puno teži problem koji nema nikakve veze sa problemom Blatnjavog Grada ali je algoritamski ekvivalentan (potpuno jednak) problemima kartografa </w:t>
      </w:r>
      <w:r w:rsidR="00673612" w:rsidRPr="00673612">
        <w:rPr>
          <w:rFonts w:ascii="Open Sans" w:hAnsi="Open Sans"/>
        </w:rPr>
        <w:t>(A</w:t>
      </w:r>
      <w:r>
        <w:rPr>
          <w:rFonts w:ascii="Open Sans" w:hAnsi="Open Sans"/>
        </w:rPr>
        <w:t xml:space="preserve">ktivnost </w:t>
      </w:r>
      <w:r w:rsidR="00673612" w:rsidRPr="00673612">
        <w:rPr>
          <w:rFonts w:ascii="Open Sans" w:hAnsi="Open Sans"/>
        </w:rPr>
        <w:t xml:space="preserve">13) </w:t>
      </w:r>
      <w:r>
        <w:rPr>
          <w:rFonts w:ascii="Open Sans" w:hAnsi="Open Sans"/>
        </w:rPr>
        <w:t>I problemu Turističkog Grada</w:t>
      </w:r>
      <w:r w:rsidR="00673612" w:rsidRPr="00673612">
        <w:rPr>
          <w:rFonts w:ascii="Open Sans" w:hAnsi="Open Sans"/>
        </w:rPr>
        <w:t xml:space="preserve"> (</w:t>
      </w:r>
      <w:r w:rsidRPr="00673612">
        <w:rPr>
          <w:rFonts w:ascii="Open Sans" w:hAnsi="Open Sans"/>
        </w:rPr>
        <w:t>A</w:t>
      </w:r>
      <w:r>
        <w:rPr>
          <w:rFonts w:ascii="Open Sans" w:hAnsi="Open Sans"/>
        </w:rPr>
        <w:t>ktivnost</w:t>
      </w:r>
      <w:r w:rsidR="00673612" w:rsidRPr="00673612">
        <w:rPr>
          <w:rFonts w:ascii="Open Sans" w:hAnsi="Open Sans"/>
        </w:rPr>
        <w:t xml:space="preserve"> 14).</w:t>
      </w:r>
    </w:p>
    <w:p w:rsidR="00A30D77" w:rsidRPr="00332360" w:rsidRDefault="00A30D77" w:rsidP="00A30D77">
      <w:pPr>
        <w:pStyle w:val="Heading6"/>
        <w:ind w:left="0" w:firstLine="360"/>
        <w:rPr>
          <w:rFonts w:ascii="Open Sans" w:hAnsi="Open Sans"/>
          <w:lang w:val="fr-CA"/>
        </w:rPr>
      </w:pPr>
      <w:r w:rsidRPr="00C67A9D">
        <w:rPr>
          <w:rFonts w:ascii="Open Sans" w:hAnsi="Open Sans"/>
          <w:lang w:val="fr-CA"/>
        </w:rPr>
        <w:t>Veze sa Curriculum-om</w:t>
      </w:r>
    </w:p>
    <w:p w:rsidR="00A30D77" w:rsidRPr="00332360" w:rsidRDefault="00A30D77" w:rsidP="00A30D77">
      <w:pPr>
        <w:pStyle w:val="Bulleted"/>
        <w:numPr>
          <w:ilvl w:val="0"/>
          <w:numId w:val="39"/>
        </w:numPr>
        <w:rPr>
          <w:rFonts w:ascii="Open Sans" w:hAnsi="Open Sans"/>
          <w:lang w:val="fr-CA"/>
        </w:rPr>
      </w:pPr>
      <w:r w:rsidRPr="00E8493D">
        <w:rPr>
          <w:rFonts w:ascii="Open Sans" w:hAnsi="Open Sans"/>
          <w:lang w:val="fr-CA"/>
        </w:rPr>
        <w:t>Matematika</w:t>
      </w:r>
      <w:r w:rsidRPr="00332360">
        <w:rPr>
          <w:rFonts w:ascii="Open Sans" w:hAnsi="Open Sans"/>
          <w:lang w:val="fr-CA"/>
        </w:rPr>
        <w:t xml:space="preserve"> – </w:t>
      </w:r>
      <w:r>
        <w:rPr>
          <w:rFonts w:ascii="Open Sans" w:hAnsi="Open Sans"/>
          <w:lang w:val="fr-CA"/>
        </w:rPr>
        <w:t>Postavaljanje and orjenacija</w:t>
      </w:r>
    </w:p>
    <w:p w:rsidR="00E54279" w:rsidRDefault="00A30D77" w:rsidP="00A30D77">
      <w:pPr>
        <w:pStyle w:val="Bulleted"/>
        <w:numPr>
          <w:ilvl w:val="0"/>
          <w:numId w:val="39"/>
        </w:numPr>
        <w:rPr>
          <w:rFonts w:ascii="Open Sans" w:hAnsi="Open Sans"/>
        </w:rPr>
      </w:pPr>
      <w:r w:rsidRPr="00E8493D">
        <w:rPr>
          <w:rFonts w:ascii="Open Sans" w:hAnsi="Open Sans"/>
          <w:lang w:val="fr-CA"/>
        </w:rPr>
        <w:t>Matematika</w:t>
      </w:r>
      <w:r>
        <w:rPr>
          <w:rFonts w:ascii="Open Sans" w:hAnsi="Open Sans"/>
        </w:rPr>
        <w:t xml:space="preserve"> – Logičko razmišljanje</w:t>
      </w:r>
    </w:p>
    <w:p w:rsidR="0020551A" w:rsidRPr="00673612" w:rsidRDefault="0020551A" w:rsidP="0020551A">
      <w:pPr>
        <w:pStyle w:val="Heading6"/>
        <w:ind w:left="360"/>
        <w:rPr>
          <w:rFonts w:ascii="Open Sans" w:hAnsi="Open Sans"/>
        </w:rPr>
      </w:pPr>
      <w:r>
        <w:rPr>
          <w:rFonts w:ascii="Open Sans" w:hAnsi="Open Sans"/>
        </w:rPr>
        <w:t>Vještine</w:t>
      </w:r>
      <w:r w:rsidRPr="00673612">
        <w:rPr>
          <w:rFonts w:ascii="Open Sans" w:hAnsi="Open Sans"/>
        </w:rPr>
        <w:t xml:space="preserve"> </w:t>
      </w:r>
    </w:p>
    <w:p w:rsidR="0020551A" w:rsidRPr="00673612" w:rsidRDefault="0020551A" w:rsidP="0020551A">
      <w:pPr>
        <w:pStyle w:val="Bulleted"/>
        <w:numPr>
          <w:ilvl w:val="0"/>
          <w:numId w:val="39"/>
        </w:numPr>
        <w:rPr>
          <w:rFonts w:ascii="Open Sans" w:hAnsi="Open Sans"/>
        </w:rPr>
      </w:pPr>
      <w:r>
        <w:rPr>
          <w:rFonts w:ascii="Open Sans" w:hAnsi="Open Sans"/>
        </w:rPr>
        <w:t>Prostorna vizualizacija</w:t>
      </w:r>
    </w:p>
    <w:p w:rsidR="0020551A" w:rsidRPr="00673612" w:rsidRDefault="0020551A" w:rsidP="0020551A">
      <w:pPr>
        <w:pStyle w:val="Bulleted"/>
        <w:numPr>
          <w:ilvl w:val="0"/>
          <w:numId w:val="39"/>
        </w:numPr>
        <w:rPr>
          <w:rFonts w:ascii="Open Sans" w:hAnsi="Open Sans"/>
        </w:rPr>
      </w:pPr>
      <w:r>
        <w:rPr>
          <w:rFonts w:ascii="Open Sans" w:hAnsi="Open Sans"/>
        </w:rPr>
        <w:t>Geometrijsko razmišljanje</w:t>
      </w:r>
    </w:p>
    <w:p w:rsidR="0020551A" w:rsidRPr="00673612" w:rsidRDefault="0020551A" w:rsidP="0020551A">
      <w:pPr>
        <w:pStyle w:val="Bulleted"/>
        <w:numPr>
          <w:ilvl w:val="0"/>
          <w:numId w:val="39"/>
        </w:numPr>
        <w:rPr>
          <w:rFonts w:ascii="Open Sans" w:hAnsi="Open Sans"/>
        </w:rPr>
      </w:pPr>
      <w:r>
        <w:rPr>
          <w:rFonts w:ascii="Open Sans" w:hAnsi="Open Sans"/>
        </w:rPr>
        <w:t>Algoritamske procedure i kompleksnost</w:t>
      </w:r>
    </w:p>
    <w:p w:rsidR="0020551A" w:rsidRPr="00673612" w:rsidRDefault="0020551A" w:rsidP="0020551A">
      <w:pPr>
        <w:pStyle w:val="Heading6"/>
        <w:ind w:left="360"/>
        <w:rPr>
          <w:rFonts w:ascii="Open Sans" w:hAnsi="Open Sans"/>
        </w:rPr>
      </w:pPr>
      <w:r>
        <w:rPr>
          <w:rFonts w:ascii="Open Sans" w:hAnsi="Open Sans"/>
        </w:rPr>
        <w:t>Dobna/starosna grup</w:t>
      </w:r>
    </w:p>
    <w:p w:rsidR="00673612" w:rsidRPr="00673612" w:rsidRDefault="0020551A" w:rsidP="0020551A">
      <w:pPr>
        <w:pStyle w:val="Bulleted"/>
        <w:numPr>
          <w:ilvl w:val="0"/>
          <w:numId w:val="38"/>
        </w:numPr>
        <w:ind w:left="924" w:hanging="385"/>
        <w:rPr>
          <w:rFonts w:ascii="Open Sans" w:hAnsi="Open Sans"/>
        </w:rPr>
      </w:pPr>
      <w:r>
        <w:rPr>
          <w:rFonts w:ascii="Open Sans" w:hAnsi="Open Sans"/>
        </w:rPr>
        <w:t>7 godina i više</w:t>
      </w:r>
    </w:p>
    <w:p w:rsidR="0020551A" w:rsidRPr="00673612" w:rsidRDefault="0020551A" w:rsidP="0020551A">
      <w:pPr>
        <w:pStyle w:val="Heading6"/>
        <w:ind w:left="360"/>
        <w:rPr>
          <w:rFonts w:ascii="Open Sans" w:hAnsi="Open Sans"/>
        </w:rPr>
      </w:pPr>
      <w:r>
        <w:rPr>
          <w:rFonts w:ascii="Open Sans" w:hAnsi="Open Sans"/>
        </w:rPr>
        <w:t>Materijali</w:t>
      </w:r>
    </w:p>
    <w:p w:rsidR="00673612" w:rsidRPr="00673612" w:rsidRDefault="0020551A">
      <w:pPr>
        <w:rPr>
          <w:rFonts w:ascii="Open Sans" w:hAnsi="Open Sans"/>
        </w:rPr>
      </w:pPr>
      <w:r>
        <w:rPr>
          <w:rFonts w:ascii="Open Sans" w:hAnsi="Open Sans"/>
        </w:rPr>
        <w:t>Svaka grupa učenika će trebati</w:t>
      </w:r>
    </w:p>
    <w:p w:rsidR="00673612" w:rsidRPr="00673612" w:rsidRDefault="0020551A" w:rsidP="00CB0BBD">
      <w:pPr>
        <w:pStyle w:val="Bulleted"/>
        <w:numPr>
          <w:ilvl w:val="0"/>
          <w:numId w:val="38"/>
        </w:numPr>
        <w:ind w:left="924" w:hanging="385"/>
        <w:rPr>
          <w:rFonts w:ascii="Open Sans" w:hAnsi="Open Sans"/>
        </w:rPr>
      </w:pPr>
      <w:r>
        <w:rPr>
          <w:rFonts w:ascii="Open Sans" w:hAnsi="Open Sans"/>
        </w:rPr>
        <w:t>pet ili šest štipalji ili kuka koje će postaviti na tlo</w:t>
      </w:r>
      <w:r w:rsidR="00673612" w:rsidRPr="00673612">
        <w:rPr>
          <w:rFonts w:ascii="Open Sans" w:hAnsi="Open Sans"/>
        </w:rPr>
        <w:t xml:space="preserve"> (</w:t>
      </w:r>
      <w:r>
        <w:rPr>
          <w:rFonts w:ascii="Open Sans" w:hAnsi="Open Sans"/>
        </w:rPr>
        <w:t>kuke za šator su dosta dobre, ali malo jača žica isječene na komade i savijena u obliku kuke može dobro poslužiti)</w:t>
      </w:r>
      <w:r w:rsidR="00673612" w:rsidRPr="00673612">
        <w:rPr>
          <w:rFonts w:ascii="Open Sans" w:hAnsi="Open Sans"/>
        </w:rPr>
        <w:t>,</w:t>
      </w:r>
    </w:p>
    <w:p w:rsidR="00673612" w:rsidRPr="00673612" w:rsidRDefault="0020551A" w:rsidP="00CB0BBD">
      <w:pPr>
        <w:pStyle w:val="Bulleted"/>
        <w:numPr>
          <w:ilvl w:val="0"/>
          <w:numId w:val="38"/>
        </w:numPr>
        <w:ind w:left="924" w:hanging="385"/>
        <w:rPr>
          <w:rFonts w:ascii="Open Sans" w:hAnsi="Open Sans"/>
        </w:rPr>
      </w:pPr>
      <w:r>
        <w:rPr>
          <w:rFonts w:ascii="Open Sans" w:hAnsi="Open Sans"/>
        </w:rPr>
        <w:t>nekoliko metera užeta ili gume</w:t>
      </w:r>
      <w:r w:rsidR="00673612" w:rsidRPr="00673612">
        <w:rPr>
          <w:rFonts w:ascii="Open Sans" w:hAnsi="Open Sans"/>
        </w:rPr>
        <w:t>,</w:t>
      </w:r>
    </w:p>
    <w:p w:rsidR="00673612" w:rsidRPr="00673612" w:rsidRDefault="0020551A" w:rsidP="00CB0BBD">
      <w:pPr>
        <w:pStyle w:val="Bulleted"/>
        <w:numPr>
          <w:ilvl w:val="0"/>
          <w:numId w:val="38"/>
        </w:numPr>
        <w:ind w:left="924" w:hanging="385"/>
        <w:rPr>
          <w:rFonts w:ascii="Open Sans" w:hAnsi="Open Sans"/>
        </w:rPr>
      </w:pPr>
      <w:r>
        <w:rPr>
          <w:rFonts w:ascii="Open Sans" w:hAnsi="Open Sans"/>
        </w:rPr>
        <w:t>linijar ili savitljivi metar</w:t>
      </w:r>
      <w:r w:rsidR="00673612" w:rsidRPr="00673612">
        <w:rPr>
          <w:rFonts w:ascii="Open Sans" w:hAnsi="Open Sans"/>
        </w:rPr>
        <w:t xml:space="preserve">, </w:t>
      </w:r>
      <w:r>
        <w:rPr>
          <w:rFonts w:ascii="Open Sans" w:hAnsi="Open Sans"/>
        </w:rPr>
        <w:t>i</w:t>
      </w:r>
    </w:p>
    <w:p w:rsidR="0020551A" w:rsidRDefault="0020551A" w:rsidP="00CB0BBD">
      <w:pPr>
        <w:pStyle w:val="Bulleted"/>
        <w:numPr>
          <w:ilvl w:val="0"/>
          <w:numId w:val="38"/>
        </w:numPr>
        <w:ind w:left="924" w:hanging="385"/>
        <w:rPr>
          <w:rFonts w:ascii="Open Sans" w:hAnsi="Open Sans"/>
          <w:lang w:val="fr-CA"/>
        </w:rPr>
      </w:pPr>
      <w:r w:rsidRPr="0020551A">
        <w:rPr>
          <w:rFonts w:ascii="Open Sans" w:hAnsi="Open Sans"/>
          <w:lang w:val="fr-CA"/>
        </w:rPr>
        <w:t>olovka i papir kako bi se mogle uzeti podaci</w:t>
      </w:r>
      <w:r w:rsidR="00673612" w:rsidRPr="0020551A">
        <w:rPr>
          <w:rFonts w:ascii="Open Sans" w:hAnsi="Open Sans"/>
          <w:lang w:val="fr-CA"/>
        </w:rPr>
        <w:t>.</w:t>
      </w:r>
    </w:p>
    <w:p w:rsidR="00673612" w:rsidRPr="0020551A" w:rsidRDefault="0020551A" w:rsidP="0020551A">
      <w:pPr>
        <w:spacing w:after="0"/>
        <w:ind w:left="0"/>
        <w:rPr>
          <w:rFonts w:ascii="Open Sans" w:hAnsi="Open Sans"/>
          <w:lang w:val="fr-CA"/>
        </w:rPr>
      </w:pPr>
      <w:r>
        <w:rPr>
          <w:rFonts w:ascii="Open Sans" w:hAnsi="Open Sans"/>
          <w:lang w:val="fr-CA"/>
        </w:rPr>
        <w:br w:type="page"/>
      </w:r>
    </w:p>
    <w:p w:rsidR="006C3D0A" w:rsidRPr="00673612" w:rsidRDefault="0020551A" w:rsidP="006C3D0A">
      <w:pPr>
        <w:pStyle w:val="HiddenfromContents"/>
        <w:rPr>
          <w:rFonts w:ascii="Open Sans" w:hAnsi="Open Sans"/>
        </w:rPr>
      </w:pPr>
      <w:r>
        <w:rPr>
          <w:rFonts w:ascii="Open Sans" w:hAnsi="Open Sans"/>
        </w:rPr>
        <w:lastRenderedPageBreak/>
        <w:t>Ledeni putevi</w:t>
      </w:r>
    </w:p>
    <w:p w:rsidR="00673612" w:rsidRPr="00673612" w:rsidRDefault="00673612">
      <w:pPr>
        <w:pStyle w:val="FreeForm"/>
        <w:rPr>
          <w:rFonts w:ascii="Open Sans" w:hAnsi="Open Sans"/>
        </w:rPr>
      </w:pPr>
    </w:p>
    <w:p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36736" behindDoc="0" locked="0" layoutInCell="1" allowOverlap="1" wp14:anchorId="5E4A5879" wp14:editId="5440748A">
            <wp:simplePos x="0" y="0"/>
            <wp:positionH relativeFrom="character">
              <wp:posOffset>0</wp:posOffset>
            </wp:positionH>
            <wp:positionV relativeFrom="line">
              <wp:posOffset>0</wp:posOffset>
            </wp:positionV>
            <wp:extent cx="5046980" cy="2523490"/>
            <wp:effectExtent l="0" t="0" r="762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69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5310182" wp14:editId="3362C9CC">
                <wp:extent cx="5043805" cy="2529205"/>
                <wp:effectExtent l="0" t="0" r="0" b="0"/>
                <wp:docPr id="23"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52920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2668055D" id="AutoShape 167" o:spid="_x0000_s1026" style="width:397.15pt;height:1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Rw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" filled="f" stroked="f">
                <o:lock v:ext="edit" aspectratio="t"/>
                <w10:anchorlock/>
              </v:rect>
            </w:pict>
          </mc:Fallback>
        </mc:AlternateContent>
      </w:r>
      <w:r w:rsidR="0020551A">
        <w:rPr>
          <w:rFonts w:ascii="Open Sans" w:hAnsi="Open Sans"/>
        </w:rPr>
        <w:t>Uvod</w:t>
      </w:r>
    </w:p>
    <w:p w:rsidR="00673612" w:rsidRPr="00673612" w:rsidRDefault="00724023">
      <w:pPr>
        <w:rPr>
          <w:rFonts w:ascii="Open Sans" w:hAnsi="Open Sans"/>
        </w:rPr>
      </w:pPr>
      <w:r>
        <w:rPr>
          <w:rFonts w:ascii="Open Sans" w:hAnsi="Open Sans"/>
        </w:rPr>
        <w:t>Prethodna aktivnost</w:t>
      </w:r>
      <w:r w:rsidR="00673612" w:rsidRPr="00673612">
        <w:rPr>
          <w:rFonts w:ascii="Open Sans" w:hAnsi="Open Sans"/>
        </w:rPr>
        <w:t>, T</w:t>
      </w:r>
      <w:r>
        <w:rPr>
          <w:rFonts w:ascii="Open Sans" w:hAnsi="Open Sans"/>
        </w:rPr>
        <w:t>uristički Grad</w:t>
      </w:r>
      <w:r w:rsidR="00673612" w:rsidRPr="00673612">
        <w:rPr>
          <w:rFonts w:ascii="Open Sans" w:hAnsi="Open Sans"/>
        </w:rPr>
        <w:t xml:space="preserve">, </w:t>
      </w:r>
      <w:r>
        <w:rPr>
          <w:rFonts w:ascii="Open Sans" w:hAnsi="Open Sans"/>
        </w:rPr>
        <w:t>se cijela događala u jednoj jako toploj zemlji</w:t>
      </w:r>
      <w:r w:rsidR="00673612" w:rsidRPr="00673612">
        <w:rPr>
          <w:rFonts w:ascii="Open Sans" w:hAnsi="Open Sans"/>
        </w:rPr>
        <w:t xml:space="preserve">; </w:t>
      </w:r>
      <w:r>
        <w:rPr>
          <w:rFonts w:ascii="Open Sans" w:hAnsi="Open Sans"/>
        </w:rPr>
        <w:t>u ovom slučaju je sasvim suprotno</w:t>
      </w:r>
      <w:r w:rsidR="00673612" w:rsidRPr="00673612">
        <w:rPr>
          <w:rFonts w:ascii="Open Sans" w:hAnsi="Open Sans"/>
        </w:rPr>
        <w:t xml:space="preserve">. </w:t>
      </w:r>
      <w:r>
        <w:rPr>
          <w:rFonts w:ascii="Open Sans" w:hAnsi="Open Sans"/>
        </w:rPr>
        <w:t>Na smrznutom sjeveru Kanade</w:t>
      </w:r>
      <w:r w:rsidR="00673612" w:rsidRPr="00673612">
        <w:rPr>
          <w:rFonts w:ascii="Open Sans" w:hAnsi="Open Sans"/>
        </w:rPr>
        <w:t xml:space="preserve"> (</w:t>
      </w:r>
      <w:r>
        <w:rPr>
          <w:rFonts w:ascii="Open Sans" w:hAnsi="Open Sans"/>
        </w:rPr>
        <w:t>tako nekako priča kaže</w:t>
      </w:r>
      <w:r w:rsidR="00673612" w:rsidRPr="00673612">
        <w:rPr>
          <w:rFonts w:ascii="Open Sans" w:hAnsi="Open Sans"/>
        </w:rPr>
        <w:t xml:space="preserve">), </w:t>
      </w:r>
      <w:r>
        <w:rPr>
          <w:rFonts w:ascii="Open Sans" w:hAnsi="Open Sans"/>
        </w:rPr>
        <w:t>tokom zime na velikim zaleđenim jezerima</w:t>
      </w:r>
      <w:r w:rsidR="00673612" w:rsidRPr="00673612">
        <w:rPr>
          <w:rFonts w:ascii="Open Sans" w:hAnsi="Open Sans"/>
        </w:rPr>
        <w:t xml:space="preserve">, </w:t>
      </w:r>
      <w:r>
        <w:rPr>
          <w:rFonts w:ascii="Open Sans" w:hAnsi="Open Sans"/>
        </w:rPr>
        <w:t>grtalice snijega imaju zadatak da naprave puteve kako bi spojili crpne stanice i kako bi se posade mogle uzajamno posjećivati. Tamo gore u zimi oni žele da naprave što je moguće manje puteva i vaš zadatak je da im pomognete pri izboru kuda i kako da naprave puteve. Ne postoje posebna ograničenja</w:t>
      </w:r>
      <w:r w:rsidR="00673612" w:rsidRPr="00673612">
        <w:rPr>
          <w:rFonts w:ascii="Open Sans" w:hAnsi="Open Sans"/>
        </w:rPr>
        <w:t xml:space="preserve">: </w:t>
      </w:r>
      <w:r>
        <w:rPr>
          <w:rFonts w:ascii="Open Sans" w:hAnsi="Open Sans"/>
        </w:rPr>
        <w:t>putevi se mogu pružiti bilo gdje u snijegu</w:t>
      </w:r>
      <w:r w:rsidR="00673612" w:rsidRPr="00673612">
        <w:rPr>
          <w:rFonts w:ascii="Open Sans" w:hAnsi="Open Sans"/>
        </w:rPr>
        <w:t>—</w:t>
      </w:r>
      <w:r>
        <w:rPr>
          <w:rFonts w:ascii="Open Sans" w:hAnsi="Open Sans"/>
        </w:rPr>
        <w:t xml:space="preserve">cijela jezera su zaleđena i pokrivena snijegom. Sve je savršeno ravno. </w:t>
      </w:r>
    </w:p>
    <w:p w:rsidR="00673612" w:rsidRPr="00673612" w:rsidRDefault="00724023">
      <w:pPr>
        <w:rPr>
          <w:rFonts w:ascii="Open Sans" w:hAnsi="Open Sans"/>
        </w:rPr>
      </w:pPr>
      <w:r>
        <w:rPr>
          <w:rFonts w:ascii="Open Sans" w:hAnsi="Open Sans"/>
        </w:rPr>
        <w:t>Putevi naravno treba da budu prave linije jer bi svako krivudanje povećalo ukupnu dužinu puta bez potrebe. Ali zadatak nije baš jednostavno spajanje svih crpnih stanica pravim linijama jer bi dodavanjem raskrsnica gore u bijelim bespućima Kanade moglo smanjiti ukupnu dužinu puteva</w:t>
      </w:r>
      <w:r w:rsidR="00673612" w:rsidRPr="00673612">
        <w:rPr>
          <w:rFonts w:ascii="Open Sans" w:hAnsi="Open Sans"/>
        </w:rPr>
        <w:t>—</w:t>
      </w:r>
      <w:r>
        <w:rPr>
          <w:rFonts w:ascii="Open Sans" w:hAnsi="Open Sans"/>
        </w:rPr>
        <w:t xml:space="preserve">i jedino što je važno je ukupna dužina puteva a ne vrijeme putovanja od jednog mjesta do drugog. </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35712" behindDoc="0" locked="0" layoutInCell="1" allowOverlap="1" wp14:anchorId="2413B31E" wp14:editId="241999F5">
            <wp:simplePos x="0" y="0"/>
            <wp:positionH relativeFrom="character">
              <wp:posOffset>0</wp:posOffset>
            </wp:positionH>
            <wp:positionV relativeFrom="line">
              <wp:posOffset>0</wp:posOffset>
            </wp:positionV>
            <wp:extent cx="4319905" cy="776605"/>
            <wp:effectExtent l="0" t="0" r="0" b="107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19905" cy="77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2CB460A" wp14:editId="4BB02ABC">
                <wp:extent cx="4314825" cy="771525"/>
                <wp:effectExtent l="0" t="0" r="0" b="0"/>
                <wp:docPr id="22"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14825" cy="77152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6036FDCA" id="AutoShape 168" o:spid="_x0000_s1026" style="width:33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sRg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" filled="f" stroked="f">
                <o:lock v:ext="edit" aspectratio="t"/>
                <w10:anchorlock/>
              </v:rect>
            </w:pict>
          </mc:Fallback>
        </mc:AlternateContent>
      </w:r>
    </w:p>
    <w:p w:rsidR="00673612" w:rsidRDefault="00724023">
      <w:pPr>
        <w:rPr>
          <w:rFonts w:ascii="Open Sans" w:hAnsi="Open Sans"/>
        </w:rPr>
      </w:pPr>
      <w:r>
        <w:rPr>
          <w:rFonts w:ascii="Open Sans" w:hAnsi="Open Sans"/>
        </w:rPr>
        <w:t>Na ovoj slici ovdje gore su predstavljen</w:t>
      </w:r>
      <w:r w:rsidR="007A74F5">
        <w:rPr>
          <w:rFonts w:ascii="Open Sans" w:hAnsi="Open Sans"/>
        </w:rPr>
        <w:t>e</w:t>
      </w:r>
      <w:r w:rsidR="00673612" w:rsidRPr="00673612">
        <w:rPr>
          <w:rFonts w:ascii="Open Sans" w:hAnsi="Open Sans"/>
        </w:rPr>
        <w:t xml:space="preserve">, (a) </w:t>
      </w:r>
      <w:r w:rsidR="007A74F5">
        <w:rPr>
          <w:rFonts w:ascii="Open Sans" w:hAnsi="Open Sans"/>
        </w:rPr>
        <w:t>tri različite crpne stanice</w:t>
      </w:r>
      <w:r w:rsidR="00673612" w:rsidRPr="00673612">
        <w:rPr>
          <w:rFonts w:ascii="Open Sans" w:hAnsi="Open Sans"/>
        </w:rPr>
        <w:t xml:space="preserve">. </w:t>
      </w:r>
      <w:r w:rsidR="007A74F5">
        <w:rPr>
          <w:rFonts w:ascii="Open Sans" w:hAnsi="Open Sans"/>
        </w:rPr>
        <w:t xml:space="preserve">Povezivanjem jedne sa ostale dvije </w:t>
      </w:r>
      <w:r w:rsidR="00673612" w:rsidRPr="00673612">
        <w:rPr>
          <w:rFonts w:ascii="Open Sans" w:hAnsi="Open Sans"/>
        </w:rPr>
        <w:t>(</w:t>
      </w:r>
      <w:r w:rsidR="007A74F5">
        <w:rPr>
          <w:rFonts w:ascii="Open Sans" w:hAnsi="Open Sans"/>
        </w:rPr>
        <w:t xml:space="preserve">kao što je to u </w:t>
      </w:r>
      <w:r w:rsidR="00673612" w:rsidRPr="00673612">
        <w:rPr>
          <w:rFonts w:ascii="Open Sans" w:hAnsi="Open Sans"/>
        </w:rPr>
        <w:t xml:space="preserve">(b)) </w:t>
      </w:r>
      <w:r w:rsidR="007A74F5">
        <w:rPr>
          <w:rFonts w:ascii="Open Sans" w:hAnsi="Open Sans"/>
        </w:rPr>
        <w:t>bi kreiralo jednu prihvatljivu mrežu puteva</w:t>
      </w:r>
      <w:r w:rsidR="00673612" w:rsidRPr="00673612">
        <w:rPr>
          <w:rFonts w:ascii="Open Sans" w:hAnsi="Open Sans"/>
        </w:rPr>
        <w:t xml:space="preserve">.  </w:t>
      </w:r>
      <w:r w:rsidR="007A74F5">
        <w:rPr>
          <w:rFonts w:ascii="Open Sans" w:hAnsi="Open Sans"/>
        </w:rPr>
        <w:t>Druga mogućnost je da napravimo raskrsnicu negdje oko centra zamišljenog trougla I da onda povežemo sve tri crpne stanice sa centrom</w:t>
      </w:r>
      <w:r w:rsidR="00673612" w:rsidRPr="00673612">
        <w:rPr>
          <w:rFonts w:ascii="Open Sans" w:hAnsi="Open Sans"/>
        </w:rPr>
        <w:t xml:space="preserve"> (c). </w:t>
      </w:r>
      <w:r w:rsidR="007A74F5">
        <w:rPr>
          <w:rFonts w:ascii="Open Sans" w:hAnsi="Open Sans"/>
        </w:rPr>
        <w:t xml:space="preserve">I sada ako bi izmjerili ukupnu dužinu puteva koji se trebaju očistiti vidjeli bi da je to jedno bolje rješenje. </w:t>
      </w:r>
      <w:r w:rsidR="00B4558A">
        <w:rPr>
          <w:rFonts w:ascii="Open Sans" w:hAnsi="Open Sans"/>
        </w:rPr>
        <w:t xml:space="preserve">Ova dodatna raskrsnica se naziva </w:t>
      </w:r>
      <w:r w:rsidR="00673612" w:rsidRPr="00673612">
        <w:rPr>
          <w:rFonts w:ascii="Open Sans" w:hAnsi="Open Sans"/>
        </w:rPr>
        <w:t xml:space="preserve">“Steiner” </w:t>
      </w:r>
      <w:r w:rsidR="00B4558A">
        <w:rPr>
          <w:rFonts w:ascii="Open Sans" w:hAnsi="Open Sans"/>
        </w:rPr>
        <w:t xml:space="preserve">(izgovara se Štajner) tačka po švicarskom matematičaru </w:t>
      </w:r>
      <w:r w:rsidR="00673612" w:rsidRPr="00673612">
        <w:rPr>
          <w:rFonts w:ascii="Open Sans" w:hAnsi="Open Sans"/>
        </w:rPr>
        <w:t xml:space="preserve">Jacob Steiner (1796–1863), </w:t>
      </w:r>
      <w:r w:rsidR="00B4558A">
        <w:rPr>
          <w:rFonts w:ascii="Open Sans" w:hAnsi="Open Sans"/>
        </w:rPr>
        <w:t xml:space="preserve">koji je formulisao problem I bio prvi koji je primjetio da se ukupna dužina puteva može smanjiti dodavanjem novih tačaka. Moguće je misliti o </w:t>
      </w:r>
      <w:r w:rsidR="00673612" w:rsidRPr="00673612">
        <w:rPr>
          <w:rFonts w:ascii="Open Sans" w:hAnsi="Open Sans"/>
        </w:rPr>
        <w:t xml:space="preserve">Steiner </w:t>
      </w:r>
      <w:r w:rsidR="00B4558A">
        <w:rPr>
          <w:rFonts w:ascii="Open Sans" w:hAnsi="Open Sans"/>
        </w:rPr>
        <w:t>tački kao o novoj, zamišljenoj (virtualnoj) crpnoj stanici</w:t>
      </w:r>
      <w:r w:rsidR="00673612" w:rsidRPr="00673612">
        <w:rPr>
          <w:rFonts w:ascii="Open Sans" w:hAnsi="Open Sans"/>
        </w:rPr>
        <w:t>.</w:t>
      </w:r>
    </w:p>
    <w:p w:rsidR="00724023" w:rsidRPr="00673612" w:rsidRDefault="00724023">
      <w:pPr>
        <w:rPr>
          <w:rFonts w:ascii="Open Sans" w:hAnsi="Open Sans"/>
        </w:rPr>
      </w:pPr>
    </w:p>
    <w:p w:rsidR="00673612" w:rsidRPr="00673612" w:rsidRDefault="00B4558A">
      <w:pPr>
        <w:pStyle w:val="Heading6"/>
        <w:rPr>
          <w:rFonts w:ascii="Open Sans" w:hAnsi="Open Sans"/>
        </w:rPr>
      </w:pPr>
      <w:r>
        <w:rPr>
          <w:rFonts w:ascii="Open Sans" w:hAnsi="Open Sans"/>
        </w:rPr>
        <w:t>Diskusija</w:t>
      </w:r>
    </w:p>
    <w:p w:rsidR="00673612" w:rsidRPr="00673612" w:rsidRDefault="00B4558A" w:rsidP="00CB0BBD">
      <w:pPr>
        <w:pStyle w:val="InstList"/>
        <w:numPr>
          <w:ilvl w:val="0"/>
          <w:numId w:val="41"/>
        </w:numPr>
        <w:rPr>
          <w:rFonts w:ascii="Open Sans" w:hAnsi="Open Sans"/>
        </w:rPr>
      </w:pPr>
      <w:r>
        <w:rPr>
          <w:rFonts w:ascii="Open Sans" w:hAnsi="Open Sans"/>
        </w:rPr>
        <w:t>Opišite problem učeniciam i objasnice koje rješenje treba tražiti.</w:t>
      </w:r>
      <w:r w:rsidR="00673612" w:rsidRPr="00673612">
        <w:rPr>
          <w:rFonts w:ascii="Open Sans" w:hAnsi="Open Sans"/>
        </w:rPr>
        <w:t xml:space="preserve"> </w:t>
      </w:r>
      <w:r>
        <w:rPr>
          <w:rFonts w:ascii="Open Sans" w:hAnsi="Open Sans"/>
        </w:rPr>
        <w:t>Koristeći prethodni primjer pokažite da je sa tri crpne stanice dodavajući jednu novu tačku ponekad moguće poboljšati rješenje smanjujući ukupnu dužinu puteva koje treba očistiti.</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34688" behindDoc="0" locked="0" layoutInCell="1" allowOverlap="1" wp14:anchorId="6B4AB3B0" wp14:editId="2654EE34">
            <wp:simplePos x="0" y="0"/>
            <wp:positionH relativeFrom="character">
              <wp:posOffset>0</wp:posOffset>
            </wp:positionH>
            <wp:positionV relativeFrom="line">
              <wp:posOffset>0</wp:posOffset>
            </wp:positionV>
            <wp:extent cx="3599815" cy="3058795"/>
            <wp:effectExtent l="0" t="0" r="6985"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998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BDC60C6" wp14:editId="09168145">
                <wp:extent cx="3600450" cy="3057525"/>
                <wp:effectExtent l="0" t="0" r="0" b="0"/>
                <wp:docPr id="21"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0450" cy="305752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54635812" id="AutoShape 169" o:spid="_x0000_s1026" style="width:283.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" filled="f" stroked="f">
                <o:lock v:ext="edit" aspectratio="t"/>
                <w10:anchorlock/>
              </v:rect>
            </w:pict>
          </mc:Fallback>
        </mc:AlternateContent>
      </w:r>
    </w:p>
    <w:p w:rsidR="00673612" w:rsidRPr="00673612" w:rsidRDefault="00B4558A" w:rsidP="00894B96">
      <w:pPr>
        <w:pStyle w:val="InstList"/>
        <w:rPr>
          <w:rFonts w:ascii="Open Sans" w:hAnsi="Open Sans"/>
        </w:rPr>
      </w:pPr>
      <w:r>
        <w:rPr>
          <w:rFonts w:ascii="Open Sans" w:hAnsi="Open Sans"/>
        </w:rPr>
        <w:t xml:space="preserve">Učenici će, za vježbu, koristiti četiri tačke raspoređene u vrhove kvadrata kao što je prikazano na slici </w:t>
      </w:r>
      <w:r w:rsidR="00673612" w:rsidRPr="00673612">
        <w:rPr>
          <w:rFonts w:ascii="Open Sans" w:hAnsi="Open Sans"/>
        </w:rPr>
        <w:t xml:space="preserve">(a).  </w:t>
      </w:r>
      <w:r>
        <w:rPr>
          <w:rFonts w:ascii="Open Sans" w:hAnsi="Open Sans"/>
        </w:rPr>
        <w:t>Izađite sa učenicima vani i tražite od svake grupe učenika da postave četiri kuke u travu u vrhove kvadrata dimenzija 1 metar sa 1 metar.</w:t>
      </w:r>
    </w:p>
    <w:p w:rsidR="00673612" w:rsidRPr="00B4558A" w:rsidRDefault="00B4558A" w:rsidP="00894B96">
      <w:pPr>
        <w:pStyle w:val="InstList"/>
        <w:rPr>
          <w:rFonts w:ascii="Open Sans" w:hAnsi="Open Sans"/>
          <w:lang w:val="fr-CA"/>
        </w:rPr>
      </w:pPr>
      <w:r>
        <w:rPr>
          <w:rFonts w:ascii="Open Sans" w:hAnsi="Open Sans"/>
        </w:rPr>
        <w:t>Neka sada učenici počnu eksperimentisati povezujući kuke užetom ili gumom i mjereći i zapisujući minimalnu ukupnu dužinu neophodnih puteva.</w:t>
      </w:r>
      <w:r w:rsidR="00673612" w:rsidRPr="00673612">
        <w:rPr>
          <w:rFonts w:ascii="Open Sans" w:hAnsi="Open Sans"/>
        </w:rPr>
        <w:t xml:space="preserve"> </w:t>
      </w:r>
      <w:r w:rsidRPr="00B4558A">
        <w:rPr>
          <w:rFonts w:ascii="Open Sans" w:hAnsi="Open Sans"/>
          <w:lang w:val="fr-CA"/>
        </w:rPr>
        <w:t xml:space="preserve">U ovoj fazi učenici ne bi trebali koristiti nijednu </w:t>
      </w:r>
      <w:r w:rsidR="00673612" w:rsidRPr="00B4558A">
        <w:rPr>
          <w:rFonts w:ascii="Open Sans" w:hAnsi="Open Sans"/>
          <w:lang w:val="fr-CA"/>
        </w:rPr>
        <w:t xml:space="preserve">Steiner </w:t>
      </w:r>
      <w:r>
        <w:rPr>
          <w:rFonts w:ascii="Open Sans" w:hAnsi="Open Sans"/>
          <w:lang w:val="fr-CA"/>
        </w:rPr>
        <w:t>tačku</w:t>
      </w:r>
      <w:r w:rsidR="00673612" w:rsidRPr="00B4558A">
        <w:rPr>
          <w:rFonts w:ascii="Open Sans" w:hAnsi="Open Sans"/>
          <w:lang w:val="fr-CA"/>
        </w:rPr>
        <w:t>.  (</w:t>
      </w:r>
      <w:r w:rsidRPr="00B4558A">
        <w:rPr>
          <w:rFonts w:ascii="Open Sans" w:hAnsi="Open Sans"/>
          <w:lang w:val="fr-CA"/>
        </w:rPr>
        <w:t xml:space="preserve">Minimum se može postići povezujući tačke duž tri stranice kvadrata kao što je prikazano u </w:t>
      </w:r>
      <w:r w:rsidR="00673612" w:rsidRPr="00B4558A">
        <w:rPr>
          <w:rFonts w:ascii="Open Sans" w:hAnsi="Open Sans"/>
          <w:lang w:val="fr-CA"/>
        </w:rPr>
        <w:t xml:space="preserve">(b), </w:t>
      </w:r>
      <w:r w:rsidRPr="00B4558A">
        <w:rPr>
          <w:rFonts w:ascii="Open Sans" w:hAnsi="Open Sans"/>
          <w:lang w:val="fr-CA"/>
        </w:rPr>
        <w:t>pa je ukupna dužina potrebnih puteva jednaka 3 metra.</w:t>
      </w:r>
      <w:r w:rsidR="00673612" w:rsidRPr="00B4558A">
        <w:rPr>
          <w:rFonts w:ascii="Open Sans" w:hAnsi="Open Sans"/>
          <w:lang w:val="fr-CA"/>
        </w:rPr>
        <w:t>)</w:t>
      </w:r>
    </w:p>
    <w:p w:rsidR="00673612" w:rsidRPr="00673612" w:rsidRDefault="00B4558A" w:rsidP="00894B96">
      <w:pPr>
        <w:pStyle w:val="InstList"/>
        <w:rPr>
          <w:rFonts w:ascii="Open Sans" w:hAnsi="Open Sans"/>
        </w:rPr>
      </w:pPr>
      <w:r w:rsidRPr="00B4558A">
        <w:rPr>
          <w:rFonts w:ascii="Open Sans" w:hAnsi="Open Sans"/>
          <w:lang w:val="fr-CA"/>
        </w:rPr>
        <w:t xml:space="preserve">Sada provjerimo da li učenici mogu poboljšati rješenje koristeći jednu </w:t>
      </w:r>
      <w:r w:rsidR="00673612" w:rsidRPr="00B4558A">
        <w:rPr>
          <w:rFonts w:ascii="Open Sans" w:hAnsi="Open Sans"/>
          <w:lang w:val="fr-CA"/>
        </w:rPr>
        <w:t xml:space="preserve">Steiner </w:t>
      </w:r>
      <w:r>
        <w:rPr>
          <w:rFonts w:ascii="Open Sans" w:hAnsi="Open Sans"/>
          <w:lang w:val="fr-CA"/>
        </w:rPr>
        <w:t>tačku</w:t>
      </w:r>
      <w:r w:rsidR="00673612" w:rsidRPr="00B4558A">
        <w:rPr>
          <w:rFonts w:ascii="Open Sans" w:hAnsi="Open Sans"/>
          <w:lang w:val="fr-CA"/>
        </w:rPr>
        <w:t xml:space="preserve">.  </w:t>
      </w:r>
      <w:r w:rsidR="00673612" w:rsidRPr="00673612">
        <w:rPr>
          <w:rFonts w:ascii="Open Sans" w:hAnsi="Open Sans"/>
        </w:rPr>
        <w:t>(</w:t>
      </w:r>
      <w:r>
        <w:rPr>
          <w:rFonts w:ascii="Open Sans" w:hAnsi="Open Sans"/>
        </w:rPr>
        <w:t>Najbolje mjesto je u centru kvadrata,</w:t>
      </w:r>
      <w:r w:rsidR="00673612" w:rsidRPr="00673612">
        <w:rPr>
          <w:rFonts w:ascii="Open Sans" w:hAnsi="Open Sans"/>
        </w:rPr>
        <w:t xml:space="preserve"> (c). </w:t>
      </w:r>
      <w:r>
        <w:rPr>
          <w:rFonts w:ascii="Open Sans" w:hAnsi="Open Sans"/>
        </w:rPr>
        <w:t>Ukupna dužina je sada 2√2 = 2.83 metra</w:t>
      </w:r>
      <w:r w:rsidR="00673612" w:rsidRPr="00673612">
        <w:rPr>
          <w:rFonts w:ascii="Open Sans" w:hAnsi="Open Sans"/>
        </w:rPr>
        <w:t xml:space="preserve">.)  </w:t>
      </w:r>
      <w:r w:rsidR="00CD2945" w:rsidRPr="00CD2945">
        <w:rPr>
          <w:rFonts w:ascii="Open Sans" w:hAnsi="Open Sans"/>
        </w:rPr>
        <w:t xml:space="preserve">Predložite im da je moguće uraditi još i bolje ako bi koristili dvije </w:t>
      </w:r>
      <w:r w:rsidR="00673612" w:rsidRPr="00CD2945">
        <w:rPr>
          <w:rFonts w:ascii="Open Sans" w:hAnsi="Open Sans"/>
        </w:rPr>
        <w:t xml:space="preserve">Steiner </w:t>
      </w:r>
      <w:r w:rsidR="00CD2945" w:rsidRPr="00CD2945">
        <w:rPr>
          <w:rFonts w:ascii="Open Sans" w:hAnsi="Open Sans"/>
        </w:rPr>
        <w:t>tačke</w:t>
      </w:r>
      <w:r w:rsidR="00673612" w:rsidRPr="00CD2945">
        <w:rPr>
          <w:rFonts w:ascii="Open Sans" w:hAnsi="Open Sans"/>
        </w:rPr>
        <w:t xml:space="preserve">.  </w:t>
      </w:r>
      <w:r w:rsidR="00673612" w:rsidRPr="00673612">
        <w:rPr>
          <w:rFonts w:ascii="Open Sans" w:hAnsi="Open Sans"/>
        </w:rPr>
        <w:t>(</w:t>
      </w:r>
      <w:r w:rsidR="00CD2945">
        <w:rPr>
          <w:rFonts w:ascii="Open Sans" w:hAnsi="Open Sans"/>
        </w:rPr>
        <w:t xml:space="preserve">I zaista mogu postići bolju konfiguraciju ako postave dvije tačke kao u </w:t>
      </w:r>
      <w:r w:rsidR="00673612" w:rsidRPr="00673612">
        <w:rPr>
          <w:rFonts w:ascii="Open Sans" w:hAnsi="Open Sans"/>
        </w:rPr>
        <w:t xml:space="preserve">(d), </w:t>
      </w:r>
      <w:r w:rsidR="00CD2945">
        <w:rPr>
          <w:rFonts w:ascii="Open Sans" w:hAnsi="Open Sans"/>
        </w:rPr>
        <w:t xml:space="preserve">formirajući uglove od </w:t>
      </w:r>
      <w:r w:rsidR="00673612" w:rsidRPr="00673612">
        <w:rPr>
          <w:rFonts w:ascii="Open Sans" w:hAnsi="Open Sans"/>
        </w:rPr>
        <w:t xml:space="preserve">120 </w:t>
      </w:r>
      <w:r w:rsidR="00CD2945">
        <w:rPr>
          <w:rFonts w:ascii="Open Sans" w:hAnsi="Open Sans"/>
        </w:rPr>
        <w:t>stepeni između puteva</w:t>
      </w:r>
      <w:r w:rsidR="00673612" w:rsidRPr="00673612">
        <w:rPr>
          <w:rFonts w:ascii="Open Sans" w:hAnsi="Open Sans"/>
        </w:rPr>
        <w:t xml:space="preserve">. </w:t>
      </w:r>
      <w:r w:rsidR="00CD2945">
        <w:rPr>
          <w:rFonts w:ascii="Open Sans" w:hAnsi="Open Sans"/>
        </w:rPr>
        <w:t xml:space="preserve">Ukupna dužina je sada </w:t>
      </w:r>
      <w:r w:rsidR="00673612" w:rsidRPr="00673612">
        <w:rPr>
          <w:rFonts w:ascii="Open Sans" w:hAnsi="Open Sans"/>
        </w:rPr>
        <w:t xml:space="preserve">1 + √3 = 2.73 </w:t>
      </w:r>
      <w:r w:rsidR="00CD2945">
        <w:rPr>
          <w:rFonts w:ascii="Open Sans" w:hAnsi="Open Sans"/>
        </w:rPr>
        <w:t>metra</w:t>
      </w:r>
      <w:r w:rsidR="00673612" w:rsidRPr="00673612">
        <w:rPr>
          <w:rFonts w:ascii="Open Sans" w:hAnsi="Open Sans"/>
        </w:rPr>
        <w:t>.)</w:t>
      </w:r>
    </w:p>
    <w:p w:rsidR="00673612" w:rsidRPr="00673612" w:rsidRDefault="00CD2945" w:rsidP="00894B96">
      <w:pPr>
        <w:pStyle w:val="InstList"/>
        <w:rPr>
          <w:rFonts w:ascii="Open Sans" w:hAnsi="Open Sans"/>
        </w:rPr>
      </w:pPr>
      <w:r>
        <w:rPr>
          <w:rFonts w:ascii="Open Sans" w:hAnsi="Open Sans"/>
        </w:rPr>
        <w:t xml:space="preserve">Da li učenici mogu naći još i bolje rješenje ako bi koristili tri </w:t>
      </w:r>
      <w:r w:rsidR="00673612" w:rsidRPr="00673612">
        <w:rPr>
          <w:rFonts w:ascii="Open Sans" w:hAnsi="Open Sans"/>
        </w:rPr>
        <w:t xml:space="preserve">Steiner </w:t>
      </w:r>
      <w:r>
        <w:rPr>
          <w:rFonts w:ascii="Open Sans" w:hAnsi="Open Sans"/>
        </w:rPr>
        <w:t>tačke?  (Ne</w:t>
      </w:r>
      <w:r w:rsidR="00673612" w:rsidRPr="00673612">
        <w:rPr>
          <w:rFonts w:ascii="Open Sans" w:hAnsi="Open Sans"/>
        </w:rPr>
        <w:t xml:space="preserve"> – </w:t>
      </w:r>
      <w:r>
        <w:rPr>
          <w:rFonts w:ascii="Open Sans" w:hAnsi="Open Sans"/>
        </w:rPr>
        <w:t>dvije tačke su najbolje</w:t>
      </w:r>
      <w:r w:rsidR="00673612" w:rsidRPr="00673612">
        <w:rPr>
          <w:rFonts w:ascii="Open Sans" w:hAnsi="Open Sans"/>
        </w:rPr>
        <w:t>,</w:t>
      </w:r>
      <w:r>
        <w:rPr>
          <w:rFonts w:ascii="Open Sans" w:hAnsi="Open Sans"/>
        </w:rPr>
        <w:t xml:space="preserve"> i nije moguće poboljšati to rješenje dodajući još jednu ili više Steiner tačaka.</w:t>
      </w:r>
      <w:r w:rsidR="00673612" w:rsidRPr="00673612">
        <w:rPr>
          <w:rFonts w:ascii="Open Sans" w:hAnsi="Open Sans"/>
        </w:rPr>
        <w:t>)</w:t>
      </w:r>
    </w:p>
    <w:p w:rsidR="00673612" w:rsidRDefault="00CD2945" w:rsidP="00894B96">
      <w:pPr>
        <w:pStyle w:val="InstList"/>
        <w:rPr>
          <w:rFonts w:ascii="Open Sans" w:hAnsi="Open Sans"/>
        </w:rPr>
      </w:pPr>
      <w:r>
        <w:rPr>
          <w:rFonts w:ascii="Open Sans" w:hAnsi="Open Sans"/>
        </w:rPr>
        <w:t>Diskutujte sa učenicima zašto ovi problemi izgledaju teški</w:t>
      </w:r>
      <w:r w:rsidR="00673612" w:rsidRPr="00673612">
        <w:rPr>
          <w:rFonts w:ascii="Open Sans" w:hAnsi="Open Sans"/>
        </w:rPr>
        <w:t>.(</w:t>
      </w:r>
      <w:r>
        <w:rPr>
          <w:rFonts w:ascii="Open Sans" w:hAnsi="Open Sans"/>
        </w:rPr>
        <w:t xml:space="preserve">To je upravo zbog toga jer ne znate gdje treba postaviti </w:t>
      </w:r>
      <w:r w:rsidR="00673612" w:rsidRPr="00673612">
        <w:rPr>
          <w:rFonts w:ascii="Open Sans" w:hAnsi="Open Sans"/>
        </w:rPr>
        <w:t xml:space="preserve">Steiner </w:t>
      </w:r>
      <w:r>
        <w:rPr>
          <w:rFonts w:ascii="Open Sans" w:hAnsi="Open Sans"/>
        </w:rPr>
        <w:t>tačke</w:t>
      </w:r>
      <w:r w:rsidR="00673612" w:rsidRPr="00673612">
        <w:rPr>
          <w:rFonts w:ascii="Open Sans" w:hAnsi="Open Sans"/>
        </w:rPr>
        <w:t xml:space="preserve">, </w:t>
      </w:r>
      <w:r>
        <w:rPr>
          <w:rFonts w:ascii="Open Sans" w:hAnsi="Open Sans"/>
        </w:rPr>
        <w:t>a postoji jako puno različitih mogućnosti za to.</w:t>
      </w:r>
      <w:r w:rsidR="00673612" w:rsidRPr="00673612">
        <w:rPr>
          <w:rFonts w:ascii="Open Sans" w:hAnsi="Open Sans"/>
        </w:rPr>
        <w:t>)</w:t>
      </w:r>
    </w:p>
    <w:p w:rsidR="002E52CC" w:rsidRDefault="002E52CC" w:rsidP="002E52CC">
      <w:pPr>
        <w:ind w:left="0"/>
        <w:rPr>
          <w:rFonts w:ascii="Open Sans" w:hAnsi="Open Sans"/>
        </w:rPr>
      </w:pPr>
    </w:p>
    <w:p w:rsidR="002E52CC" w:rsidRDefault="002E52CC" w:rsidP="002E52CC">
      <w:pPr>
        <w:ind w:left="0"/>
        <w:rPr>
          <w:rFonts w:ascii="Open Sans" w:hAnsi="Open Sans"/>
        </w:rPr>
        <w:sectPr w:rsidR="002E52CC" w:rsidSect="00894B96">
          <w:headerReference w:type="even" r:id="rId173"/>
          <w:headerReference w:type="default" r:id="rId174"/>
          <w:pgSz w:w="11906" w:h="16838"/>
          <w:pgMar w:top="1418" w:right="1701" w:bottom="1985" w:left="1701" w:header="709" w:footer="376" w:gutter="0"/>
          <w:cols w:space="720"/>
        </w:sectPr>
      </w:pPr>
    </w:p>
    <w:p w:rsidR="002E52CC" w:rsidRPr="00673612" w:rsidRDefault="00CD2945" w:rsidP="002E52CC">
      <w:pPr>
        <w:pStyle w:val="WorksheetTitle"/>
        <w:pBdr>
          <w:left w:val="single" w:sz="4" w:space="0" w:color="auto" w:shadow="1"/>
        </w:pBdr>
        <w:rPr>
          <w:rFonts w:ascii="Open Sans" w:hAnsi="Open Sans"/>
        </w:rPr>
      </w:pPr>
      <w:r>
        <w:rPr>
          <w:rFonts w:ascii="Open Sans" w:hAnsi="Open Sans"/>
        </w:rPr>
        <w:lastRenderedPageBreak/>
        <w:t>Radni List za Aktivnost</w:t>
      </w:r>
      <w:r w:rsidR="002E52CC" w:rsidRPr="00673612">
        <w:rPr>
          <w:rFonts w:ascii="Open Sans" w:hAnsi="Open Sans"/>
        </w:rPr>
        <w:t xml:space="preserve">: </w:t>
      </w:r>
      <w:r w:rsidR="002E52CC">
        <w:rPr>
          <w:rFonts w:ascii="Open Sans" w:hAnsi="Open Sans"/>
        </w:rPr>
        <w:t xml:space="preserve">Steiner </w:t>
      </w:r>
      <w:r>
        <w:rPr>
          <w:rFonts w:ascii="Open Sans" w:hAnsi="Open Sans"/>
        </w:rPr>
        <w:t xml:space="preserve">Stablo Primjer </w:t>
      </w:r>
      <w:r w:rsidR="002E52CC">
        <w:rPr>
          <w:rFonts w:ascii="Open Sans" w:hAnsi="Open Sans"/>
        </w:rPr>
        <w:t>1</w:t>
      </w:r>
    </w:p>
    <w:p w:rsidR="002E52CC" w:rsidRDefault="002E52CC">
      <w:pPr>
        <w:rPr>
          <w:rFonts w:ascii="Open Sans" w:hAnsi="Open Sans"/>
        </w:rPr>
      </w:pPr>
    </w:p>
    <w:p w:rsidR="002E52CC" w:rsidRDefault="002E52CC">
      <w:pPr>
        <w:rPr>
          <w:rFonts w:ascii="Open Sans" w:hAnsi="Open Sans"/>
        </w:rPr>
      </w:pP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33664" behindDoc="0" locked="0" layoutInCell="1" allowOverlap="1" wp14:anchorId="40794CE5" wp14:editId="242A67F7">
            <wp:simplePos x="0" y="0"/>
            <wp:positionH relativeFrom="character">
              <wp:posOffset>0</wp:posOffset>
            </wp:positionH>
            <wp:positionV relativeFrom="line">
              <wp:posOffset>0</wp:posOffset>
            </wp:positionV>
            <wp:extent cx="5039995" cy="7132320"/>
            <wp:effectExtent l="0" t="0" r="0" b="508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0887B32E" wp14:editId="29DDABCD">
                <wp:extent cx="5043805" cy="7129780"/>
                <wp:effectExtent l="0" t="0" r="0" b="0"/>
                <wp:docPr id="20"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5853DFA4" id="AutoShape 170"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ZEDWl0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rsidR="002E52CC" w:rsidRPr="00673612" w:rsidRDefault="00CD2945" w:rsidP="002E52CC">
      <w:pPr>
        <w:pStyle w:val="WorksheetTitle"/>
        <w:pBdr>
          <w:left w:val="single" w:sz="4" w:space="0" w:color="auto" w:shadow="1"/>
        </w:pBdr>
        <w:rPr>
          <w:rFonts w:ascii="Open Sans" w:hAnsi="Open Sans"/>
        </w:rPr>
      </w:pPr>
      <w:r>
        <w:rPr>
          <w:rFonts w:ascii="Open Sans" w:hAnsi="Open Sans"/>
        </w:rPr>
        <w:lastRenderedPageBreak/>
        <w:t>Radni List za Aktivnost</w:t>
      </w:r>
      <w:r w:rsidRPr="00673612">
        <w:rPr>
          <w:rFonts w:ascii="Open Sans" w:hAnsi="Open Sans"/>
        </w:rPr>
        <w:t xml:space="preserve">: </w:t>
      </w:r>
      <w:r>
        <w:rPr>
          <w:rFonts w:ascii="Open Sans" w:hAnsi="Open Sans"/>
        </w:rPr>
        <w:t>Steiner Stablo Primjer</w:t>
      </w:r>
      <w:r w:rsidR="002E52CC">
        <w:rPr>
          <w:rFonts w:ascii="Open Sans" w:hAnsi="Open Sans"/>
        </w:rPr>
        <w:t xml:space="preserve"> 2</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32640" behindDoc="0" locked="0" layoutInCell="1" allowOverlap="1" wp14:anchorId="58F191D9" wp14:editId="1EC1B687">
            <wp:simplePos x="0" y="0"/>
            <wp:positionH relativeFrom="character">
              <wp:posOffset>0</wp:posOffset>
            </wp:positionH>
            <wp:positionV relativeFrom="line">
              <wp:posOffset>0</wp:posOffset>
            </wp:positionV>
            <wp:extent cx="5039995" cy="7132320"/>
            <wp:effectExtent l="0" t="0" r="0" b="508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6751D21" wp14:editId="3A316CBC">
                <wp:extent cx="5043805" cy="7129780"/>
                <wp:effectExtent l="0" t="0" r="0" b="0"/>
                <wp:docPr id="19"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79C20863" id="AutoShape 171"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WkXlk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rsidR="00673612" w:rsidRPr="002E52CC" w:rsidRDefault="00673612">
      <w:pPr>
        <w:rPr>
          <w:rFonts w:ascii="Open Sans" w:hAnsi="Open Sans"/>
          <w:b/>
        </w:rPr>
      </w:pPr>
      <w:r w:rsidRPr="002E52CC">
        <w:rPr>
          <w:b/>
        </w:rPr>
        <w:br w:type="page"/>
      </w:r>
      <w:r w:rsidR="00CD2945">
        <w:rPr>
          <w:rFonts w:ascii="Open Sans" w:hAnsi="Open Sans"/>
          <w:b/>
        </w:rPr>
        <w:lastRenderedPageBreak/>
        <w:t>Varijacije i proširenja</w:t>
      </w:r>
    </w:p>
    <w:p w:rsidR="002E52CC" w:rsidRDefault="002E52CC">
      <w:pPr>
        <w:pStyle w:val="Heading6"/>
        <w:rPr>
          <w:rFonts w:ascii="Open Sans" w:hAnsi="Open Sans"/>
        </w:rPr>
        <w:sectPr w:rsidR="002E52CC" w:rsidSect="00894B96">
          <w:pgSz w:w="11906" w:h="16838"/>
          <w:pgMar w:top="1418" w:right="1701" w:bottom="1985" w:left="1701" w:header="709" w:footer="376" w:gutter="0"/>
          <w:cols w:space="720"/>
        </w:sectPr>
      </w:pPr>
    </w:p>
    <w:p w:rsidR="00673612" w:rsidRPr="00673612" w:rsidRDefault="008B61D4">
      <w:pPr>
        <w:pStyle w:val="Heading6"/>
        <w:rPr>
          <w:rFonts w:ascii="Open Sans" w:hAnsi="Open Sans"/>
        </w:rPr>
      </w:pPr>
      <w:r>
        <w:rPr>
          <w:rFonts w:ascii="Open Sans" w:hAnsi="Open Sans"/>
          <w:noProof/>
          <w:lang w:val="en-US"/>
        </w:rPr>
        <w:drawing>
          <wp:inline distT="0" distB="0" distL="0" distR="0" wp14:anchorId="034C822D" wp14:editId="6EF1B5F1">
            <wp:extent cx="4486275" cy="2571750"/>
            <wp:effectExtent l="0" t="0" r="9525" b="0"/>
            <wp:docPr id="464" name="Picture 464" descr="str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tretched"/>
                    <pic:cNvPicPr>
                      <a:picLocks noChangeAspect="1" noChangeArrowheads="1"/>
                    </pic:cNvPicPr>
                  </pic:nvPicPr>
                  <pic:blipFill>
                    <a:blip r:embed="rId177">
                      <a:extLst>
                        <a:ext uri="{28A0092B-C50C-407E-A947-70E740481C1C}">
                          <a14:useLocalDpi xmlns:a14="http://schemas.microsoft.com/office/drawing/2010/main" val="0"/>
                        </a:ext>
                      </a:extLst>
                    </a:blip>
                    <a:srcRect t="468" r="17146"/>
                    <a:stretch>
                      <a:fillRect/>
                    </a:stretch>
                  </pic:blipFill>
                  <pic:spPr bwMode="auto">
                    <a:xfrm>
                      <a:off x="0" y="0"/>
                      <a:ext cx="4486275" cy="2571750"/>
                    </a:xfrm>
                    <a:prstGeom prst="rect">
                      <a:avLst/>
                    </a:prstGeom>
                    <a:noFill/>
                    <a:ln>
                      <a:noFill/>
                    </a:ln>
                  </pic:spPr>
                </pic:pic>
              </a:graphicData>
            </a:graphic>
          </wp:inline>
        </w:drawing>
      </w:r>
    </w:p>
    <w:p w:rsidR="002E52CC" w:rsidRPr="00977396" w:rsidRDefault="00977396" w:rsidP="00CB0BBD">
      <w:pPr>
        <w:pStyle w:val="InstList"/>
        <w:numPr>
          <w:ilvl w:val="0"/>
          <w:numId w:val="42"/>
        </w:numPr>
        <w:rPr>
          <w:rFonts w:ascii="Open Sans" w:hAnsi="Open Sans"/>
          <w:lang w:val="fr-CA"/>
        </w:rPr>
      </w:pPr>
      <w:r>
        <w:rPr>
          <w:rFonts w:ascii="Open Sans" w:hAnsi="Open Sans"/>
        </w:rPr>
        <w:t xml:space="preserve">Jedan zanimljiv eksperiment, za one grupe koje su sve svoje eksperimente završile ranije, je da posmatramo pravougaonik dimenzija otprilike </w:t>
      </w:r>
      <w:r w:rsidR="00673612" w:rsidRPr="00673612">
        <w:rPr>
          <w:rFonts w:ascii="Open Sans" w:hAnsi="Open Sans"/>
        </w:rPr>
        <w:t>1 met</w:t>
      </w:r>
      <w:r>
        <w:rPr>
          <w:rFonts w:ascii="Open Sans" w:hAnsi="Open Sans"/>
        </w:rPr>
        <w:t>a</w:t>
      </w:r>
      <w:r w:rsidR="00673612" w:rsidRPr="00673612">
        <w:rPr>
          <w:rFonts w:ascii="Open Sans" w:hAnsi="Open Sans"/>
        </w:rPr>
        <w:t xml:space="preserve">r </w:t>
      </w:r>
      <w:r>
        <w:rPr>
          <w:rFonts w:ascii="Open Sans" w:hAnsi="Open Sans"/>
        </w:rPr>
        <w:t>sa</w:t>
      </w:r>
      <w:r w:rsidR="00673612" w:rsidRPr="00673612">
        <w:rPr>
          <w:rFonts w:ascii="Open Sans" w:hAnsi="Open Sans"/>
        </w:rPr>
        <w:t xml:space="preserve"> 2 metr</w:t>
      </w:r>
      <w:r>
        <w:rPr>
          <w:rFonts w:ascii="Open Sans" w:hAnsi="Open Sans"/>
        </w:rPr>
        <w:t xml:space="preserve">a (a). Učenici će naći da bi dodavanje jedne </w:t>
      </w:r>
      <w:r w:rsidR="00673612" w:rsidRPr="00673612">
        <w:rPr>
          <w:rFonts w:ascii="Open Sans" w:hAnsi="Open Sans"/>
        </w:rPr>
        <w:t>Steiner</w:t>
      </w:r>
      <w:r>
        <w:rPr>
          <w:rFonts w:ascii="Open Sans" w:hAnsi="Open Sans"/>
        </w:rPr>
        <w:t xml:space="preserve"> tačke stvari učinilo gorim ali da bi dodavanje dvije tačke poboljšalo rješeenje.</w:t>
      </w:r>
      <w:r w:rsidR="00673612" w:rsidRPr="00673612">
        <w:rPr>
          <w:rFonts w:ascii="Open Sans" w:hAnsi="Open Sans"/>
        </w:rPr>
        <w:t xml:space="preserve"> </w:t>
      </w:r>
      <w:r w:rsidR="00673612" w:rsidRPr="00977396">
        <w:rPr>
          <w:rFonts w:ascii="Open Sans" w:hAnsi="Open Sans"/>
          <w:lang w:val="fr-CA"/>
        </w:rPr>
        <w:t>(</w:t>
      </w:r>
      <w:r w:rsidRPr="00977396">
        <w:rPr>
          <w:rFonts w:ascii="Open Sans" w:hAnsi="Open Sans"/>
          <w:lang w:val="fr-CA"/>
        </w:rPr>
        <w:t xml:space="preserve">Ukupna dužina je </w:t>
      </w:r>
      <w:r w:rsidR="00673612" w:rsidRPr="00977396">
        <w:rPr>
          <w:rFonts w:ascii="Open Sans" w:hAnsi="Open Sans"/>
          <w:lang w:val="fr-CA"/>
        </w:rPr>
        <w:t>4 met</w:t>
      </w:r>
      <w:r w:rsidRPr="00977396">
        <w:rPr>
          <w:rFonts w:ascii="Open Sans" w:hAnsi="Open Sans"/>
          <w:lang w:val="fr-CA"/>
        </w:rPr>
        <w:t>ra</w:t>
      </w:r>
      <w:r w:rsidR="00673612" w:rsidRPr="00977396">
        <w:rPr>
          <w:rFonts w:ascii="Open Sans" w:hAnsi="Open Sans"/>
          <w:lang w:val="fr-CA"/>
        </w:rPr>
        <w:t xml:space="preserve"> </w:t>
      </w:r>
      <w:r w:rsidRPr="00977396">
        <w:rPr>
          <w:rFonts w:ascii="Open Sans" w:hAnsi="Open Sans"/>
          <w:lang w:val="fr-CA"/>
        </w:rPr>
        <w:t>u</w:t>
      </w:r>
      <w:r w:rsidR="00673612" w:rsidRPr="00977396">
        <w:rPr>
          <w:rFonts w:ascii="Open Sans" w:hAnsi="Open Sans"/>
          <w:lang w:val="fr-CA"/>
        </w:rPr>
        <w:t xml:space="preserve"> (b), 2√5 = 4.47 met</w:t>
      </w:r>
      <w:r w:rsidRPr="00977396">
        <w:rPr>
          <w:rFonts w:ascii="Open Sans" w:hAnsi="Open Sans"/>
          <w:lang w:val="fr-CA"/>
        </w:rPr>
        <w:t>ra</w:t>
      </w:r>
      <w:r w:rsidR="00673612" w:rsidRPr="00977396">
        <w:rPr>
          <w:rFonts w:ascii="Open Sans" w:hAnsi="Open Sans"/>
          <w:lang w:val="fr-CA"/>
        </w:rPr>
        <w:t xml:space="preserve"> </w:t>
      </w:r>
      <w:r w:rsidRPr="00977396">
        <w:rPr>
          <w:rFonts w:ascii="Open Sans" w:hAnsi="Open Sans"/>
          <w:lang w:val="fr-CA"/>
        </w:rPr>
        <w:t>za</w:t>
      </w:r>
      <w:r w:rsidR="00673612" w:rsidRPr="00977396">
        <w:rPr>
          <w:rFonts w:ascii="Open Sans" w:hAnsi="Open Sans"/>
          <w:lang w:val="fr-CA"/>
        </w:rPr>
        <w:t xml:space="preserve"> (c), </w:t>
      </w:r>
      <w:r w:rsidRPr="00977396">
        <w:rPr>
          <w:rFonts w:ascii="Open Sans" w:hAnsi="Open Sans"/>
          <w:lang w:val="fr-CA"/>
        </w:rPr>
        <w:t>i</w:t>
      </w:r>
      <w:r w:rsidR="00673612" w:rsidRPr="00977396">
        <w:rPr>
          <w:rFonts w:ascii="Open Sans" w:hAnsi="Open Sans"/>
          <w:lang w:val="fr-CA"/>
        </w:rPr>
        <w:t xml:space="preserve"> 2 + √3 = 3.73 metr</w:t>
      </w:r>
      <w:r w:rsidRPr="00977396">
        <w:rPr>
          <w:rFonts w:ascii="Open Sans" w:hAnsi="Open Sans"/>
          <w:lang w:val="fr-CA"/>
        </w:rPr>
        <w:t>a</w:t>
      </w:r>
      <w:r w:rsidR="00673612" w:rsidRPr="00977396">
        <w:rPr>
          <w:rFonts w:ascii="Open Sans" w:hAnsi="Open Sans"/>
          <w:lang w:val="fr-CA"/>
        </w:rPr>
        <w:t xml:space="preserve"> </w:t>
      </w:r>
      <w:r w:rsidRPr="00977396">
        <w:rPr>
          <w:rFonts w:ascii="Open Sans" w:hAnsi="Open Sans"/>
          <w:lang w:val="fr-CA"/>
        </w:rPr>
        <w:t>za</w:t>
      </w:r>
      <w:r w:rsidR="00673612" w:rsidRPr="00977396">
        <w:rPr>
          <w:rFonts w:ascii="Open Sans" w:hAnsi="Open Sans"/>
          <w:lang w:val="fr-CA"/>
        </w:rPr>
        <w:t xml:space="preserve"> (d).)</w:t>
      </w:r>
      <w:r>
        <w:rPr>
          <w:rFonts w:ascii="Open Sans" w:hAnsi="Open Sans"/>
          <w:lang w:val="fr-CA"/>
        </w:rPr>
        <w:t xml:space="preserve"> Potaknite ih da razmišljaju zašto konfiguracija sa jednom dodanom tačkom daje gori rezultat nego u slučaju pravougaonika za razliku od problema sa kvadratom.</w:t>
      </w:r>
      <w:r w:rsidR="00673612" w:rsidRPr="00977396">
        <w:rPr>
          <w:rFonts w:ascii="Open Sans" w:hAnsi="Open Sans"/>
          <w:lang w:val="fr-CA"/>
        </w:rPr>
        <w:t xml:space="preserve"> (</w:t>
      </w:r>
      <w:r w:rsidRPr="00977396">
        <w:rPr>
          <w:rFonts w:ascii="Open Sans" w:hAnsi="Open Sans"/>
          <w:lang w:val="fr-CA"/>
        </w:rPr>
        <w:t xml:space="preserve">To je zbog toga jer kada kvadrat rastegnemo u pravougaonik onda ovo rastezanje dodaje </w:t>
      </w:r>
      <w:r>
        <w:rPr>
          <w:rFonts w:ascii="Open Sans" w:hAnsi="Open Sans"/>
          <w:lang w:val="fr-CA"/>
        </w:rPr>
        <w:t xml:space="preserve">dužinu </w:t>
      </w:r>
      <w:r w:rsidRPr="00977396">
        <w:rPr>
          <w:rFonts w:ascii="Open Sans" w:hAnsi="Open Sans"/>
          <w:lang w:val="fr-CA"/>
        </w:rPr>
        <w:t>samo jedn</w:t>
      </w:r>
      <w:r>
        <w:rPr>
          <w:rFonts w:ascii="Open Sans" w:hAnsi="Open Sans"/>
          <w:lang w:val="fr-CA"/>
        </w:rPr>
        <w:t>om putu</w:t>
      </w:r>
      <w:r w:rsidRPr="00977396">
        <w:rPr>
          <w:rFonts w:ascii="Open Sans" w:hAnsi="Open Sans"/>
          <w:lang w:val="fr-CA"/>
        </w:rPr>
        <w:t xml:space="preserve"> u slučaju</w:t>
      </w:r>
      <w:r w:rsidR="00673612" w:rsidRPr="00977396">
        <w:rPr>
          <w:rFonts w:ascii="Open Sans" w:hAnsi="Open Sans"/>
          <w:lang w:val="fr-CA"/>
        </w:rPr>
        <w:t xml:space="preserve"> (b) </w:t>
      </w:r>
      <w:r>
        <w:rPr>
          <w:rFonts w:ascii="Open Sans" w:hAnsi="Open Sans"/>
          <w:lang w:val="fr-CA"/>
        </w:rPr>
        <w:t>i</w:t>
      </w:r>
      <w:r w:rsidR="00673612" w:rsidRPr="00977396">
        <w:rPr>
          <w:rFonts w:ascii="Open Sans" w:hAnsi="Open Sans"/>
          <w:lang w:val="fr-CA"/>
        </w:rPr>
        <w:t xml:space="preserve"> (d),</w:t>
      </w:r>
      <w:r>
        <w:rPr>
          <w:rFonts w:ascii="Open Sans" w:hAnsi="Open Sans"/>
          <w:lang w:val="fr-CA"/>
        </w:rPr>
        <w:t xml:space="preserve"> dok obje dijagonale dobivaju na dužini u slučaju povećanja u </w:t>
      </w:r>
      <w:r w:rsidR="00673612" w:rsidRPr="00977396">
        <w:rPr>
          <w:rFonts w:ascii="Open Sans" w:hAnsi="Open Sans"/>
          <w:lang w:val="fr-CA"/>
        </w:rPr>
        <w:t>(c).)</w:t>
      </w:r>
    </w:p>
    <w:p w:rsidR="002E52CC" w:rsidRDefault="00977396" w:rsidP="00CB0BBD">
      <w:pPr>
        <w:pStyle w:val="InstList"/>
        <w:numPr>
          <w:ilvl w:val="0"/>
          <w:numId w:val="42"/>
        </w:numPr>
        <w:rPr>
          <w:rFonts w:ascii="Open Sans" w:hAnsi="Open Sans"/>
        </w:rPr>
      </w:pPr>
      <w:r w:rsidRPr="00977396">
        <w:rPr>
          <w:rFonts w:ascii="Open Sans" w:hAnsi="Open Sans"/>
          <w:lang w:val="fr-CA"/>
        </w:rPr>
        <w:t>Stariji učenic</w:t>
      </w:r>
      <w:r>
        <w:rPr>
          <w:rFonts w:ascii="Open Sans" w:hAnsi="Open Sans"/>
          <w:lang w:val="fr-CA"/>
        </w:rPr>
        <w:t xml:space="preserve">i mogu rješavati veće probleme. Dva rasporeda crpnih stanica koje treba povezati putevima su data u radnim listovima. </w:t>
      </w:r>
      <w:r w:rsidRPr="005170B5">
        <w:rPr>
          <w:rFonts w:ascii="Open Sans" w:hAnsi="Open Sans"/>
          <w:lang w:val="en-US"/>
        </w:rPr>
        <w:t xml:space="preserve">Učenici mogu eksperimentisati sa različitim rješenjima bilo da koriste nove kopije radnih listova ili da iznova sebi zadaju isti problem koristeći neku transparentnost papira postavljenog iznad prvobitne kopije (i reproducirajući problem tako). </w:t>
      </w:r>
      <w:r w:rsidR="0046474C">
        <w:rPr>
          <w:rFonts w:ascii="Open Sans" w:hAnsi="Open Sans"/>
          <w:noProof/>
          <w:lang w:val="en-US"/>
        </w:rPr>
        <mc:AlternateContent>
          <mc:Choice Requires="wps">
            <w:drawing>
              <wp:anchor distT="152400" distB="152400" distL="152400" distR="152400" simplePos="0" relativeHeight="251671552" behindDoc="1" locked="0" layoutInCell="1" allowOverlap="1" wp14:anchorId="00C31373" wp14:editId="233C38C5">
                <wp:simplePos x="0" y="0"/>
                <wp:positionH relativeFrom="column">
                  <wp:posOffset>3003550</wp:posOffset>
                </wp:positionH>
                <wp:positionV relativeFrom="line">
                  <wp:posOffset>212090</wp:posOffset>
                </wp:positionV>
                <wp:extent cx="2351405" cy="1943100"/>
                <wp:effectExtent l="0" t="0" r="10795" b="12700"/>
                <wp:wrapSquare wrapText="left"/>
                <wp:docPr id="124"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1405" cy="194310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12700">
                              <a:solidFill>
                                <a:srgbClr val="000000"/>
                              </a:solidFill>
                              <a:miter lim="800000"/>
                              <a:headEnd/>
                              <a:tailEnd/>
                            </a14:hiddenLine>
                          </a:ext>
                        </a:extLst>
                      </wps:spPr>
                      <wps:txbx>
                        <w:txbxContent>
                          <w:p w:rsidR="005170B5" w:rsidRDefault="005170B5" w:rsidP="0046474C">
                            <w:pPr>
                              <w:widowControl w:val="0"/>
                              <w:autoSpaceDE w:val="0"/>
                              <w:autoSpaceDN w:val="0"/>
                              <w:adjustRightInd w:val="0"/>
                              <w:spacing w:after="0"/>
                              <w:ind w:left="0"/>
                              <w:rPr>
                                <w:rFonts w:ascii="Times" w:hAnsi="Times" w:cs="Times"/>
                                <w:sz w:val="24"/>
                                <w:lang w:val="en-US" w:eastAsia="en-NZ"/>
                              </w:rPr>
                            </w:pPr>
                            <w:r>
                              <w:rPr>
                                <w:rFonts w:ascii="Times" w:hAnsi="Times" w:cs="Times"/>
                                <w:sz w:val="24"/>
                                <w:lang w:val="en-US" w:eastAsia="en-NZ"/>
                              </w:rPr>
                              <w:t xml:space="preserve"> </w:t>
                            </w:r>
                            <w:r>
                              <w:rPr>
                                <w:i/>
                              </w:rPr>
                              <w:t>Minimalno rješenje za prvi  primjer</w:t>
                            </w:r>
                          </w:p>
                          <w:p w:rsidR="005170B5" w:rsidRPr="0046474C" w:rsidRDefault="005170B5" w:rsidP="0046474C">
                            <w:pPr>
                              <w:pStyle w:val="FreeForm"/>
                              <w:rPr>
                                <w:i/>
                                <w:sz w:val="22"/>
                              </w:rPr>
                            </w:pPr>
                            <w:r>
                              <w:rPr>
                                <w:i/>
                                <w:noProof/>
                                <w:sz w:val="22"/>
                                <w:lang w:val="en-US" w:eastAsia="en-US"/>
                              </w:rPr>
                              <w:drawing>
                                <wp:inline distT="0" distB="0" distL="0" distR="0" wp14:anchorId="29FD31BD" wp14:editId="59B7111A">
                                  <wp:extent cx="2349500" cy="1616075"/>
                                  <wp:effectExtent l="0" t="0" r="12700" b="9525"/>
                                  <wp:docPr id="467" name="Picture 467"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31373" id="Rectangle 465" o:spid="_x0000_s1026" style="position:absolute;left:0;text-align:left;margin-left:236.5pt;margin-top:16.7pt;width:185.15pt;height:153pt;z-index:-25164492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" filled="f" stroked="f">
                <v:path arrowok="t"/>
                <v:textbox inset="0,0,0,0">
                  <w:txbxContent>
                    <w:p w:rsidR="005170B5" w:rsidRDefault="005170B5" w:rsidP="0046474C">
                      <w:pPr>
                        <w:widowControl w:val="0"/>
                        <w:autoSpaceDE w:val="0"/>
                        <w:autoSpaceDN w:val="0"/>
                        <w:adjustRightInd w:val="0"/>
                        <w:spacing w:after="0"/>
                        <w:ind w:left="0"/>
                        <w:rPr>
                          <w:rFonts w:ascii="Times" w:hAnsi="Times" w:cs="Times"/>
                          <w:sz w:val="24"/>
                          <w:lang w:val="en-US" w:eastAsia="en-NZ"/>
                        </w:rPr>
                      </w:pPr>
                      <w:r>
                        <w:rPr>
                          <w:rFonts w:ascii="Times" w:hAnsi="Times" w:cs="Times"/>
                          <w:sz w:val="24"/>
                          <w:lang w:val="en-US" w:eastAsia="en-NZ"/>
                        </w:rPr>
                        <w:t xml:space="preserve"> </w:t>
                      </w:r>
                      <w:r>
                        <w:rPr>
                          <w:i/>
                        </w:rPr>
                        <w:t>Minimalno rješenje za prvi  primjer</w:t>
                      </w:r>
                    </w:p>
                    <w:p w:rsidR="005170B5" w:rsidRPr="0046474C" w:rsidRDefault="005170B5" w:rsidP="0046474C">
                      <w:pPr>
                        <w:pStyle w:val="FreeForm"/>
                        <w:rPr>
                          <w:i/>
                          <w:sz w:val="22"/>
                        </w:rPr>
                      </w:pPr>
                      <w:r>
                        <w:rPr>
                          <w:i/>
                          <w:noProof/>
                          <w:sz w:val="22"/>
                          <w:lang w:val="en-US" w:eastAsia="en-US"/>
                        </w:rPr>
                        <w:drawing>
                          <wp:inline distT="0" distB="0" distL="0" distR="0" wp14:anchorId="29FD31BD" wp14:editId="59B7111A">
                            <wp:extent cx="2349500" cy="1616075"/>
                            <wp:effectExtent l="0" t="0" r="12700" b="9525"/>
                            <wp:docPr id="467" name="Picture 467"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v:textbox>
                <w10:wrap type="square" side="left" anchory="line"/>
              </v:rect>
            </w:pict>
          </mc:Fallback>
        </mc:AlternateContent>
      </w:r>
      <w:r w:rsidR="005170B5">
        <w:rPr>
          <w:rFonts w:ascii="Open Sans" w:hAnsi="Open Sans"/>
          <w:lang w:val="en-US"/>
        </w:rPr>
        <w:t xml:space="preserve">Alternativa je takođe da naprave maketu crpnih stanica na tlu koristeći pripremljene kuke. Grupa koja misli da je postigla novi najbolji rezultat može to objaviti na sav glas cijelom razredu. </w:t>
      </w:r>
      <w:r w:rsidR="00673612" w:rsidRPr="005170B5">
        <w:rPr>
          <w:rFonts w:ascii="Open Sans" w:hAnsi="Open Sans"/>
          <w:lang w:val="en-US"/>
        </w:rPr>
        <w:t>(</w:t>
      </w:r>
      <w:r w:rsidR="005170B5" w:rsidRPr="005170B5">
        <w:rPr>
          <w:rFonts w:ascii="Open Sans" w:hAnsi="Open Sans"/>
          <w:lang w:val="en-US"/>
        </w:rPr>
        <w:t>Figur</w:t>
      </w:r>
      <w:r w:rsidR="005170B5">
        <w:rPr>
          <w:rFonts w:ascii="Open Sans" w:hAnsi="Open Sans"/>
          <w:lang w:val="en-US"/>
        </w:rPr>
        <w:t>a</w:t>
      </w:r>
      <w:r w:rsidR="005170B5" w:rsidRPr="005170B5">
        <w:rPr>
          <w:rFonts w:ascii="Open Sans" w:hAnsi="Open Sans"/>
          <w:lang w:val="en-US"/>
        </w:rPr>
        <w:t xml:space="preserve"> koje se nalaze sa desne strane pokazuju koja konfiguracija postiže minimalno rješenje za prvi primjer a za drugi primjer imamo pokazana dva moguća najbolja rješenja </w:t>
      </w:r>
      <w:r w:rsidR="005170B5">
        <w:rPr>
          <w:rFonts w:ascii="Open Sans" w:hAnsi="Open Sans"/>
          <w:lang w:val="en-US"/>
        </w:rPr>
        <w:t xml:space="preserve">ovje dolje </w:t>
      </w:r>
      <w:r w:rsidR="005170B5" w:rsidRPr="005170B5">
        <w:rPr>
          <w:rFonts w:ascii="Open Sans" w:hAnsi="Open Sans"/>
          <w:lang w:val="en-US"/>
        </w:rPr>
        <w:t>čija je ukupna dužina jednaka ili približno jedn</w:t>
      </w:r>
      <w:r w:rsidR="005170B5">
        <w:rPr>
          <w:rFonts w:ascii="Open Sans" w:hAnsi="Open Sans"/>
          <w:lang w:val="en-US"/>
        </w:rPr>
        <w:t>aka)</w:t>
      </w:r>
      <w:r w:rsidR="005170B5" w:rsidRPr="005170B5">
        <w:rPr>
          <w:rFonts w:ascii="Open Sans" w:hAnsi="Open Sans"/>
          <w:lang w:val="en-US"/>
        </w:rPr>
        <w:t xml:space="preserve"> </w:t>
      </w:r>
      <w:r w:rsidR="005170B5">
        <w:rPr>
          <w:rFonts w:ascii="Open Sans" w:hAnsi="Open Sans"/>
          <w:lang w:val="en-US"/>
        </w:rPr>
        <w:t>Činjenica da imamo dva različita rješenja slične kvalitete ilustruje zašto je ovaj tip problema tako težak</w:t>
      </w:r>
      <w:r w:rsidR="00673612" w:rsidRPr="00673612">
        <w:rPr>
          <w:rFonts w:ascii="Open Sans" w:hAnsi="Open Sans"/>
        </w:rPr>
        <w:t>—</w:t>
      </w:r>
      <w:r w:rsidR="005170B5">
        <w:rPr>
          <w:rFonts w:ascii="Open Sans" w:hAnsi="Open Sans"/>
        </w:rPr>
        <w:t xml:space="preserve">ima tako puno različitih izbora gdje postaviti nove </w:t>
      </w:r>
      <w:r w:rsidR="00673612" w:rsidRPr="00673612">
        <w:rPr>
          <w:rFonts w:ascii="Open Sans" w:hAnsi="Open Sans"/>
        </w:rPr>
        <w:t xml:space="preserve">Steiner </w:t>
      </w:r>
      <w:r w:rsidR="005170B5">
        <w:rPr>
          <w:rFonts w:ascii="Open Sans" w:hAnsi="Open Sans"/>
        </w:rPr>
        <w:t>tačke</w:t>
      </w:r>
      <w:r w:rsidR="00673612" w:rsidRPr="00673612">
        <w:rPr>
          <w:rFonts w:ascii="Open Sans" w:hAnsi="Open Sans"/>
        </w:rPr>
        <w:t>!</w:t>
      </w:r>
    </w:p>
    <w:p w:rsidR="0046474C" w:rsidRPr="0041229D" w:rsidRDefault="005170B5" w:rsidP="005170B5">
      <w:pPr>
        <w:pStyle w:val="FreeForm"/>
        <w:keepNext/>
        <w:keepLines/>
        <w:ind w:firstLine="360"/>
        <w:rPr>
          <w:i/>
          <w:sz w:val="22"/>
        </w:rPr>
      </w:pPr>
      <w:r>
        <w:rPr>
          <w:i/>
          <w:sz w:val="22"/>
        </w:rPr>
        <w:lastRenderedPageBreak/>
        <w:t xml:space="preserve">Dva moguća </w:t>
      </w:r>
      <w:r w:rsidR="0046474C" w:rsidRPr="0041229D">
        <w:rPr>
          <w:i/>
          <w:sz w:val="22"/>
        </w:rPr>
        <w:t>Steiner</w:t>
      </w:r>
      <w:r>
        <w:rPr>
          <w:i/>
          <w:sz w:val="22"/>
        </w:rPr>
        <w:t xml:space="preserve"> stabla za drugi primjer</w:t>
      </w:r>
    </w:p>
    <w:p w:rsidR="0046474C" w:rsidRDefault="0046474C" w:rsidP="0046474C">
      <w:pPr>
        <w:pStyle w:val="InstList"/>
        <w:numPr>
          <w:ilvl w:val="0"/>
          <w:numId w:val="0"/>
        </w:numPr>
        <w:ind w:left="360"/>
        <w:jc w:val="center"/>
        <w:rPr>
          <w:rFonts w:ascii="Open Sans" w:hAnsi="Open Sans"/>
        </w:rPr>
      </w:pPr>
      <w:r>
        <w:rPr>
          <w:noProof/>
          <w:lang w:val="en-US"/>
        </w:rPr>
        <w:drawing>
          <wp:inline distT="0" distB="0" distL="0" distR="0" wp14:anchorId="58A89D8B" wp14:editId="57B0CE7D">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rFonts w:ascii="Open Sans" w:hAnsi="Open Sans"/>
        </w:rPr>
        <w:t xml:space="preserve">    </w:t>
      </w:r>
      <w:r>
        <w:rPr>
          <w:noProof/>
          <w:lang w:val="en-US"/>
        </w:rPr>
        <w:drawing>
          <wp:inline distT="0" distB="0" distL="0" distR="0" wp14:anchorId="1EF15A93" wp14:editId="2C2C6AEE">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p w:rsidR="002E52CC" w:rsidRDefault="005170B5" w:rsidP="00CB0BBD">
      <w:pPr>
        <w:pStyle w:val="InstList"/>
        <w:numPr>
          <w:ilvl w:val="0"/>
          <w:numId w:val="42"/>
        </w:numPr>
        <w:rPr>
          <w:rFonts w:ascii="Open Sans" w:hAnsi="Open Sans"/>
        </w:rPr>
      </w:pPr>
      <w:r>
        <w:rPr>
          <w:rFonts w:ascii="Open Sans" w:eastAsia="Times New Roman" w:hAnsi="Open Sans"/>
          <w:color w:val="auto"/>
          <w:lang w:val="en-NZ"/>
        </w:rPr>
        <w:t>Stepeničaste mreže (eng. l</w:t>
      </w:r>
      <w:r w:rsidRPr="00673612">
        <w:rPr>
          <w:rFonts w:ascii="Open Sans" w:hAnsi="Open Sans"/>
        </w:rPr>
        <w:t>adder</w:t>
      </w:r>
      <w:r w:rsidR="00673612" w:rsidRPr="00673612">
        <w:rPr>
          <w:rFonts w:ascii="Open Sans" w:hAnsi="Open Sans"/>
        </w:rPr>
        <w:t xml:space="preserve"> network</w:t>
      </w:r>
      <w:r>
        <w:rPr>
          <w:rFonts w:ascii="Open Sans" w:hAnsi="Open Sans"/>
        </w:rPr>
        <w:t>)</w:t>
      </w:r>
      <w:r w:rsidR="00673612" w:rsidRPr="00673612">
        <w:rPr>
          <w:rFonts w:ascii="Open Sans" w:hAnsi="Open Sans"/>
        </w:rPr>
        <w:t xml:space="preserve"> </w:t>
      </w:r>
      <w:r>
        <w:rPr>
          <w:rFonts w:ascii="Open Sans" w:hAnsi="Open Sans"/>
        </w:rPr>
        <w:t>kao ova predstavljena ovdje dolje nude jedan drugi način na koji se problem može proširit. Stepeničasta mreža izgleda ovako</w:t>
      </w:r>
      <w:r w:rsidR="0046474C">
        <w:rPr>
          <w:rFonts w:ascii="Open Sans" w:hAnsi="Open Sans"/>
        </w:rPr>
        <w:t>:</w:t>
      </w:r>
    </w:p>
    <w:p w:rsidR="0046474C" w:rsidRDefault="0046474C" w:rsidP="0046474C">
      <w:pPr>
        <w:pStyle w:val="InstList"/>
        <w:numPr>
          <w:ilvl w:val="0"/>
          <w:numId w:val="0"/>
        </w:numPr>
        <w:ind w:left="360"/>
        <w:jc w:val="center"/>
        <w:rPr>
          <w:rFonts w:ascii="Open Sans" w:hAnsi="Open Sans"/>
        </w:rPr>
      </w:pPr>
      <w:r>
        <w:rPr>
          <w:noProof/>
          <w:lang w:val="en-US"/>
        </w:rPr>
        <w:drawing>
          <wp:inline distT="0" distB="0" distL="0" distR="0" wp14:anchorId="7F7F7F9E" wp14:editId="08F8C68C">
            <wp:extent cx="3677728" cy="852532"/>
            <wp:effectExtent l="0" t="0" r="5715" b="1143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677728" cy="852532"/>
                    </a:xfrm>
                    <a:prstGeom prst="rect">
                      <a:avLst/>
                    </a:prstGeom>
                    <a:noFill/>
                    <a:ln>
                      <a:noFill/>
                    </a:ln>
                  </pic:spPr>
                </pic:pic>
              </a:graphicData>
            </a:graphic>
          </wp:inline>
        </w:drawing>
      </w:r>
    </w:p>
    <w:p w:rsidR="00673612" w:rsidRDefault="005170B5" w:rsidP="0046474C">
      <w:pPr>
        <w:pStyle w:val="InstList"/>
        <w:numPr>
          <w:ilvl w:val="0"/>
          <w:numId w:val="0"/>
        </w:numPr>
        <w:ind w:left="360"/>
        <w:rPr>
          <w:rFonts w:ascii="Open Sans" w:hAnsi="Open Sans"/>
        </w:rPr>
      </w:pPr>
      <w:r>
        <w:rPr>
          <w:rFonts w:ascii="Open Sans" w:hAnsi="Open Sans"/>
        </w:rPr>
        <w:t xml:space="preserve">Neka minimalna </w:t>
      </w:r>
      <w:r w:rsidR="00673612" w:rsidRPr="00673612">
        <w:rPr>
          <w:rFonts w:ascii="Open Sans" w:hAnsi="Open Sans"/>
        </w:rPr>
        <w:t xml:space="preserve">Steiner </w:t>
      </w:r>
      <w:r>
        <w:rPr>
          <w:rFonts w:ascii="Open Sans" w:hAnsi="Open Sans"/>
        </w:rPr>
        <w:t>stable za stepeničaste mreže su pokazana  ovdje dolje. Rješenje za stepenice sa samo dvije prečke je isto kao i za kvadrat. Ipak, u slučaju stepenica sa tri prečke rješenje je prilčno novo i različito</w:t>
      </w:r>
      <w:r w:rsidR="00673612" w:rsidRPr="00673612">
        <w:rPr>
          <w:rFonts w:ascii="Open Sans" w:hAnsi="Open Sans"/>
        </w:rPr>
        <w:t>—</w:t>
      </w:r>
      <w:r>
        <w:rPr>
          <w:rFonts w:ascii="Open Sans" w:hAnsi="Open Sans"/>
        </w:rPr>
        <w:t>kao što ćete I sami primjetiti ako ga pokušate reproducirati samo po sjećanju! Rješenje za stepenice sa četiri prečke je kao i ono</w:t>
      </w:r>
      <w:r w:rsidR="00032A95">
        <w:rPr>
          <w:rFonts w:ascii="Open Sans" w:hAnsi="Open Sans"/>
        </w:rPr>
        <w:t xml:space="preserve"> za dvoje stepenica sa po dvije prečke spojena zajedno dok rješenje za stepenice sa pet prečki izgleda kao jedno poopštenje rješenja za stepenice sa tri prečke. U opštem slučaju, može se reći da rješenje za stepeničastu mrežu zavisi da li stepenice imaju paran ili nepar broj prečki. Ako je to paran broj onda je rješenja kao da smo spojili nekoliko rješenja za stepenice sa dvije prečke. U drugom slučaju, kada je broj prečki neparan, onda je to kao ponavljanje rješenja za stepenice sa tri prečke. Treba biti oprezan jer strogi i tačan dokaz ovih tvrdnji nije ni malo trivijalan niti lagan. </w:t>
      </w:r>
    </w:p>
    <w:p w:rsidR="0046474C" w:rsidRPr="00673612" w:rsidRDefault="0046474C" w:rsidP="0046474C">
      <w:pPr>
        <w:pStyle w:val="InstList"/>
        <w:numPr>
          <w:ilvl w:val="0"/>
          <w:numId w:val="0"/>
        </w:numPr>
        <w:ind w:left="360"/>
        <w:jc w:val="center"/>
        <w:rPr>
          <w:rFonts w:ascii="Open Sans" w:hAnsi="Open Sans"/>
        </w:rPr>
      </w:pPr>
      <w:r>
        <w:rPr>
          <w:rFonts w:ascii="Open Sans" w:hAnsi="Open Sans"/>
          <w:noProof/>
          <w:lang w:val="en-US"/>
        </w:rPr>
        <w:drawing>
          <wp:inline distT="0" distB="0" distL="0" distR="0" wp14:anchorId="0CDFA059" wp14:editId="7D35CD6E">
            <wp:extent cx="2485405" cy="3449354"/>
            <wp:effectExtent l="0" t="0" r="3810" b="5080"/>
            <wp:docPr id="227" name="Picture 227" descr="Macintosh HD:Users:tcb11:Documents:anywhere:books:unplugged v3:converting figures:steinerLadd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cb11:Documents:anywhere:books:unplugged v3:converting figures:steinerLadders.pdf"/>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85786" cy="3449883"/>
                    </a:xfrm>
                    <a:prstGeom prst="rect">
                      <a:avLst/>
                    </a:prstGeom>
                    <a:noFill/>
                    <a:ln>
                      <a:noFill/>
                    </a:ln>
                  </pic:spPr>
                </pic:pic>
              </a:graphicData>
            </a:graphic>
          </wp:inline>
        </w:drawing>
      </w:r>
    </w:p>
    <w:p w:rsidR="0041229D" w:rsidRPr="0046474C" w:rsidRDefault="00032A95" w:rsidP="00CB0BBD">
      <w:pPr>
        <w:pStyle w:val="InstList"/>
        <w:numPr>
          <w:ilvl w:val="0"/>
          <w:numId w:val="42"/>
        </w:numPr>
        <w:rPr>
          <w:rFonts w:ascii="Open Sans" w:eastAsia="Times New Roman" w:hAnsi="Open Sans"/>
          <w:color w:val="auto"/>
          <w:lang w:val="en-NZ"/>
        </w:rPr>
      </w:pPr>
      <w:r>
        <w:rPr>
          <w:rFonts w:ascii="Open Sans" w:eastAsia="Times New Roman" w:hAnsi="Open Sans"/>
          <w:color w:val="auto"/>
          <w:lang w:val="en-NZ"/>
        </w:rPr>
        <w:lastRenderedPageBreak/>
        <w:t xml:space="preserve">Još jedna interesantna aktivnost je konstruisanje Steiner stable pomoću pjene od sapunice. Ovo možete uraditi tako što ćete uzeti dvije ploče od providne nesavitljive plastike i postaviti zabadače koji će predstavljati crpne stanice koje treba povezati, upravo kako je prikazano ovdje dolje. </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31616" behindDoc="0" locked="0" layoutInCell="1" allowOverlap="1" wp14:anchorId="4EB39C3E" wp14:editId="1A51316E">
            <wp:simplePos x="0" y="0"/>
            <wp:positionH relativeFrom="character">
              <wp:posOffset>0</wp:posOffset>
            </wp:positionH>
            <wp:positionV relativeFrom="line">
              <wp:posOffset>0</wp:posOffset>
            </wp:positionV>
            <wp:extent cx="5039995" cy="282702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3999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5B7DE2DE" wp14:editId="3EED20C1">
                <wp:extent cx="5043805" cy="2828925"/>
                <wp:effectExtent l="0" t="0" r="0" b="0"/>
                <wp:docPr id="17"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2892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3BD9245B" id="AutoShape 173" o:spid="_x0000_s1026" style="width:397.1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4SA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" filled="f" stroked="f">
                <o:lock v:ext="edit" aspectratio="t"/>
                <w10:anchorlock/>
              </v:rect>
            </w:pict>
          </mc:Fallback>
        </mc:AlternateContent>
      </w:r>
    </w:p>
    <w:p w:rsidR="00673612" w:rsidRPr="00673612" w:rsidRDefault="00032A95">
      <w:pPr>
        <w:rPr>
          <w:rFonts w:ascii="Open Sans" w:hAnsi="Open Sans"/>
        </w:rPr>
      </w:pPr>
      <w:r>
        <w:rPr>
          <w:rFonts w:ascii="Open Sans" w:hAnsi="Open Sans"/>
        </w:rPr>
        <w:t xml:space="preserve">Sada potopite cijelu konstrukciju u pjenu od sapunice. Nakon što izvučete cijelu konstrukciju vidjećete da je film od pjene povezao zabadače u prelijepu mrežu koja je, u stvari, Steiner stablo. </w:t>
      </w:r>
    </w:p>
    <w:p w:rsidR="009F772F" w:rsidRDefault="00032A95">
      <w:pPr>
        <w:rPr>
          <w:rFonts w:ascii="Open Sans" w:hAnsi="Open Sans"/>
        </w:rPr>
        <w:sectPr w:rsidR="009F772F" w:rsidSect="002E52CC">
          <w:type w:val="continuous"/>
          <w:pgSz w:w="11906" w:h="16838"/>
          <w:pgMar w:top="1418" w:right="1701" w:bottom="1985" w:left="1701" w:header="709" w:footer="376" w:gutter="0"/>
          <w:cols w:space="720"/>
        </w:sectPr>
      </w:pPr>
      <w:r>
        <w:rPr>
          <w:rFonts w:ascii="Open Sans" w:hAnsi="Open Sans"/>
        </w:rPr>
        <w:t xml:space="preserve">Na žalost, to ipak nije uvijek minimalno Steiner-ovo stablo. PJenasti film zaista nalazi konfiguraciju koja minimizira ukupnu dužinu </w:t>
      </w:r>
      <w:r w:rsidR="007932AE">
        <w:rPr>
          <w:rFonts w:ascii="Open Sans" w:hAnsi="Open Sans"/>
        </w:rPr>
        <w:t>ali taj postignuti minimum je samo lokalan a nije uvijek u globalan.</w:t>
      </w:r>
      <w:r w:rsidR="00673612" w:rsidRPr="00673612">
        <w:rPr>
          <w:rFonts w:ascii="Open Sans" w:hAnsi="Open Sans"/>
        </w:rPr>
        <w:t xml:space="preserve"> </w:t>
      </w:r>
      <w:r w:rsidR="007932AE">
        <w:rPr>
          <w:rFonts w:ascii="Open Sans" w:hAnsi="Open Sans"/>
        </w:rPr>
        <w:t>Moguće je da postoji jedan sasvim drugim način postavljanja novih Steiner tačaka koje bi dale manju ukupnu dužinu.</w:t>
      </w:r>
      <w:r w:rsidR="00673612" w:rsidRPr="00673612">
        <w:rPr>
          <w:rFonts w:ascii="Open Sans" w:hAnsi="Open Sans"/>
        </w:rPr>
        <w:t xml:space="preserve"> </w:t>
      </w:r>
      <w:r w:rsidR="007932AE">
        <w:rPr>
          <w:rFonts w:ascii="Open Sans" w:hAnsi="Open Sans"/>
        </w:rPr>
        <w:t xml:space="preserve">Na primjer, moguće je zamisliti film od sapunice koje izgleda kao i konfiguracija u Ekstenziji 2 kada je jednom izvadimo iz otopine i jedna sasvim drugačija konfiguracija kada je izvadimo iz otopine drugi put. </w:t>
      </w:r>
    </w:p>
    <w:p w:rsidR="009F772F" w:rsidRPr="00AA1375" w:rsidRDefault="00AA1375" w:rsidP="009F772F">
      <w:pPr>
        <w:pStyle w:val="HiddenfromContents"/>
        <w:ind w:firstLine="0"/>
        <w:rPr>
          <w:rFonts w:ascii="Open Sans" w:hAnsi="Open Sans"/>
          <w:lang w:val="fr-CA"/>
        </w:rPr>
      </w:pPr>
      <w:r w:rsidRPr="00AA1375">
        <w:rPr>
          <w:rFonts w:ascii="Open Sans" w:hAnsi="Open Sans"/>
          <w:lang w:val="fr-CA"/>
        </w:rPr>
        <w:lastRenderedPageBreak/>
        <w:t>Z</w:t>
      </w:r>
      <w:r w:rsidRPr="00AA1375">
        <w:rPr>
          <w:rFonts w:ascii="Open Sans" w:hAnsi="Open Sans"/>
          <w:lang w:val="fr-CA"/>
        </w:rPr>
        <w:t>ašto je ovo sve važno</w:t>
      </w:r>
      <w:r w:rsidR="009F772F" w:rsidRPr="00AA1375">
        <w:rPr>
          <w:rFonts w:ascii="Open Sans" w:hAnsi="Open Sans"/>
          <w:lang w:val="fr-CA"/>
        </w:rPr>
        <w:t>?</w:t>
      </w:r>
    </w:p>
    <w:p w:rsidR="00673612" w:rsidRPr="00975CED" w:rsidRDefault="00975CED" w:rsidP="00975CED">
      <w:pPr>
        <w:rPr>
          <w:rFonts w:ascii="Open Sans" w:hAnsi="Open Sans"/>
          <w:lang w:val="en-US"/>
        </w:rPr>
      </w:pPr>
      <w:r w:rsidRPr="00975CED">
        <w:rPr>
          <w:rFonts w:ascii="Open Sans" w:hAnsi="Open Sans"/>
          <w:lang w:val="fr-CA"/>
        </w:rPr>
        <w:t xml:space="preserve">Mreže na kojima smo radili u ovoj aktivnosti se nazivaju minimalna Steiner-ova stable. </w:t>
      </w:r>
      <w:r w:rsidRPr="00975CED">
        <w:rPr>
          <w:rFonts w:ascii="Open Sans" w:hAnsi="Open Sans"/>
          <w:lang w:val="en-US"/>
        </w:rPr>
        <w:t xml:space="preserve">Nazivaju se </w:t>
      </w:r>
      <w:r w:rsidR="00673612" w:rsidRPr="00673612">
        <w:rPr>
          <w:rFonts w:ascii="Open Sans" w:hAnsi="Open Sans"/>
        </w:rPr>
        <w:t>“</w:t>
      </w:r>
      <w:r>
        <w:rPr>
          <w:rFonts w:ascii="Open Sans" w:hAnsi="Open Sans"/>
        </w:rPr>
        <w:t>stabla</w:t>
      </w:r>
      <w:r w:rsidR="00673612" w:rsidRPr="00673612">
        <w:rPr>
          <w:rFonts w:ascii="Open Sans" w:hAnsi="Open Sans"/>
        </w:rPr>
        <w:t xml:space="preserve">” </w:t>
      </w:r>
      <w:r>
        <w:rPr>
          <w:rFonts w:ascii="Open Sans" w:hAnsi="Open Sans"/>
        </w:rPr>
        <w:t xml:space="preserve">jer nemaju kontura upravo kao što i grane na nekom pravom stablu rastu u stranu jedna od druge i, uobičajeno, se ne sastaju ponovo da bi onda ponovo rasle zajedno. Nazivamo ih </w:t>
      </w:r>
      <w:r w:rsidR="00673612" w:rsidRPr="00673612">
        <w:rPr>
          <w:rFonts w:ascii="Open Sans" w:hAnsi="Open Sans"/>
        </w:rPr>
        <w:t xml:space="preserve">“Steiner” </w:t>
      </w:r>
      <w:r>
        <w:rPr>
          <w:rFonts w:ascii="Open Sans" w:hAnsi="Open Sans"/>
        </w:rPr>
        <w:t>stabla zbog ovih novih tačaka</w:t>
      </w:r>
      <w:r w:rsidR="00673612" w:rsidRPr="00673612">
        <w:rPr>
          <w:rFonts w:ascii="Open Sans" w:hAnsi="Open Sans"/>
        </w:rPr>
        <w:t xml:space="preserve">, Steiner </w:t>
      </w:r>
      <w:r>
        <w:rPr>
          <w:rFonts w:ascii="Open Sans" w:hAnsi="Open Sans"/>
        </w:rPr>
        <w:t>tačaka</w:t>
      </w:r>
      <w:r w:rsidR="00673612" w:rsidRPr="00673612">
        <w:rPr>
          <w:rFonts w:ascii="Open Sans" w:hAnsi="Open Sans"/>
        </w:rPr>
        <w:t xml:space="preserve">, </w:t>
      </w:r>
      <w:r>
        <w:rPr>
          <w:rFonts w:ascii="Open Sans" w:hAnsi="Open Sans"/>
        </w:rPr>
        <w:t xml:space="preserve">koje mogu biti dodane početnim, orginalnim stanicama koje ćemo onda sve zajedno povezati. </w:t>
      </w:r>
      <w:r w:rsidRPr="00975CED">
        <w:rPr>
          <w:rFonts w:ascii="Open Sans" w:hAnsi="Open Sans"/>
          <w:lang w:val="en-US"/>
        </w:rPr>
        <w:t xml:space="preserve">I na kraju se nazivaju “minimalna” jer imaju najmanju ukupnu dužinu među svim stablima koja povezuju sve početne stanice. </w:t>
      </w:r>
      <w:r>
        <w:rPr>
          <w:rFonts w:ascii="Open Sans" w:hAnsi="Open Sans"/>
          <w:lang w:val="en-US"/>
        </w:rPr>
        <w:t>U problemu Blatnjavi Grad</w:t>
      </w:r>
      <w:r w:rsidR="00673612" w:rsidRPr="00673612">
        <w:rPr>
          <w:rFonts w:ascii="Open Sans" w:hAnsi="Open Sans"/>
        </w:rPr>
        <w:t xml:space="preserve"> (A</w:t>
      </w:r>
      <w:r>
        <w:rPr>
          <w:rFonts w:ascii="Open Sans" w:hAnsi="Open Sans"/>
        </w:rPr>
        <w:t xml:space="preserve">ktivnost </w:t>
      </w:r>
      <w:r w:rsidR="00673612" w:rsidRPr="00673612">
        <w:rPr>
          <w:rFonts w:ascii="Open Sans" w:hAnsi="Open Sans"/>
        </w:rPr>
        <w:t xml:space="preserve">9) </w:t>
      </w:r>
      <w:r>
        <w:rPr>
          <w:rFonts w:ascii="Open Sans" w:hAnsi="Open Sans"/>
        </w:rPr>
        <w:t>smo naučili da je mreža koja povezuje dati skup tačaka čija je ukupna dužina minimalna u stvari minimalno pokrivajuće stablo</w:t>
      </w:r>
      <w:r w:rsidR="00673612" w:rsidRPr="00673612">
        <w:rPr>
          <w:rFonts w:ascii="Open Sans" w:hAnsi="Open Sans"/>
        </w:rPr>
        <w:t>: Steiner</w:t>
      </w:r>
      <w:r>
        <w:rPr>
          <w:rFonts w:ascii="Open Sans" w:hAnsi="Open Sans"/>
        </w:rPr>
        <w:t>-ova stable su takođe minimalna pokrivajuća stable samo što je moguće dodati nove tačke.</w:t>
      </w:r>
    </w:p>
    <w:p w:rsidR="00673612" w:rsidRPr="00673612" w:rsidRDefault="00975CED" w:rsidP="00084FA2">
      <w:pPr>
        <w:rPr>
          <w:rFonts w:ascii="Open Sans" w:hAnsi="Open Sans"/>
        </w:rPr>
      </w:pPr>
      <w:r>
        <w:rPr>
          <w:rFonts w:ascii="Open Sans" w:hAnsi="Open Sans"/>
        </w:rPr>
        <w:t>Interesantna je činjenica da dok postoji jako efikasan algoritam za nalaženje minimalnog pokrivajućeg drveta (Aktivnost 14)</w:t>
      </w:r>
      <w:r w:rsidR="00673612" w:rsidRPr="00673612">
        <w:rPr>
          <w:rFonts w:ascii="Open Sans" w:hAnsi="Open Sans"/>
        </w:rPr>
        <w:t>—</w:t>
      </w:r>
      <w:r>
        <w:rPr>
          <w:rFonts w:ascii="Open Sans" w:hAnsi="Open Sans"/>
        </w:rPr>
        <w:t>pohlepni algoritam koji iterativno povezuje dvije najbliže do tada nepovezane tačke</w:t>
      </w:r>
      <w:r w:rsidR="00673612" w:rsidRPr="00673612">
        <w:rPr>
          <w:rFonts w:ascii="Open Sans" w:hAnsi="Open Sans"/>
        </w:rPr>
        <w:t>—</w:t>
      </w:r>
      <w:r>
        <w:rPr>
          <w:rFonts w:ascii="Open Sans" w:hAnsi="Open Sans"/>
        </w:rPr>
        <w:t>ne postoji, u opštem slučaju, efikasno rješenje, algoritam, za problem minimalnog Steiner-ovog stabla.</w:t>
      </w:r>
      <w:r w:rsidR="00673612" w:rsidRPr="00673612">
        <w:rPr>
          <w:rFonts w:ascii="Open Sans" w:hAnsi="Open Sans"/>
        </w:rPr>
        <w:t xml:space="preserve"> Steiner </w:t>
      </w:r>
      <w:r>
        <w:rPr>
          <w:rFonts w:ascii="Open Sans" w:hAnsi="Open Sans"/>
        </w:rPr>
        <w:t xml:space="preserve">stablo je puno teži problem jer morate odlučiti gdje postaviti dodatne tačke. U stvari, i to je prilično iznenađujuće, </w:t>
      </w:r>
      <w:r w:rsidR="00084FA2">
        <w:rPr>
          <w:rFonts w:ascii="Open Sans" w:hAnsi="Open Sans"/>
        </w:rPr>
        <w:t>teži dio rješenja problema minimalnog Steiner-ovog stable nije odrediti koje su tačno pozicije za nove Steiner tačke nego odlučiti otprilike gdje bi se one mogle nalaziti: ova razlika se, na primjer, dobro vidi u dva različita rješenja za Primjer 2.</w:t>
      </w:r>
      <w:r w:rsidR="00673612" w:rsidRPr="00673612">
        <w:rPr>
          <w:rFonts w:ascii="Open Sans" w:hAnsi="Open Sans"/>
        </w:rPr>
        <w:t xml:space="preserve"> </w:t>
      </w:r>
      <w:r w:rsidR="00084FA2">
        <w:rPr>
          <w:rFonts w:ascii="Open Sans" w:hAnsi="Open Sans"/>
        </w:rPr>
        <w:t xml:space="preserve">Jednom kada znate mjesta gdje treba postaviti nove tačke precizno određivanje gdje te tačke treba postaviti je relativno jednostavan zadatak. Film od sapunice može to uraditi na vrlo efikasan način pa tako i sami računari to mogu dobro riješiti. </w:t>
      </w:r>
    </w:p>
    <w:p w:rsidR="00673612" w:rsidRPr="00673612" w:rsidRDefault="00FF563E">
      <w:pPr>
        <w:rPr>
          <w:rFonts w:ascii="Open Sans" w:hAnsi="Open Sans"/>
        </w:rPr>
      </w:pPr>
      <w:r>
        <w:rPr>
          <w:rFonts w:ascii="Open Sans" w:hAnsi="Open Sans"/>
        </w:rPr>
        <w:t>Nala</w:t>
      </w:r>
      <w:r>
        <w:rPr>
          <w:rFonts w:ascii="Open Sans" w:hAnsi="Open Sans"/>
          <w:lang w:val="bs-Latn-BA"/>
        </w:rPr>
        <w:t xml:space="preserve">ženje minimalnih </w:t>
      </w:r>
      <w:r w:rsidR="00673612" w:rsidRPr="00673612">
        <w:rPr>
          <w:rFonts w:ascii="Open Sans" w:hAnsi="Open Sans"/>
        </w:rPr>
        <w:t xml:space="preserve">Steiner </w:t>
      </w:r>
      <w:r>
        <w:rPr>
          <w:rFonts w:ascii="Open Sans" w:hAnsi="Open Sans"/>
        </w:rPr>
        <w:t xml:space="preserve">stabala je i dio priče koja može donijeti I velike uštede u novcu kada je riječ o telefonskim kompanijama. Prije </w:t>
      </w:r>
      <w:r w:rsidR="00673612" w:rsidRPr="00673612">
        <w:rPr>
          <w:rFonts w:ascii="Open Sans" w:hAnsi="Open Sans"/>
        </w:rPr>
        <w:t xml:space="preserve">1967, </w:t>
      </w:r>
      <w:r>
        <w:rPr>
          <w:rFonts w:ascii="Open Sans" w:hAnsi="Open Sans"/>
        </w:rPr>
        <w:t>kada su velike korporacije u Sjedinjenim Državama održavale same svoje velike korporativne private telefonske linije u isto vrijeme su i iznajmljivale te linije telefonskim kompanijama. Račune koje su ispostavljali tim kompanijama nije bila zasnovana na tome na koji način su žice bile stvarno korištene već na osnovu najmanje mreže koja bi zadovoljavala sve potrebe. Razmišljanje je bilo da korisnik ne bi trebao plaćati ništa dodatno ako bi telefonska kompanija koristila neki zaobilazan put.</w:t>
      </w:r>
      <w:r w:rsidR="00673612" w:rsidRPr="00673612">
        <w:rPr>
          <w:rFonts w:ascii="Open Sans" w:hAnsi="Open Sans"/>
        </w:rPr>
        <w:t xml:space="preserve"> </w:t>
      </w:r>
      <w:r>
        <w:rPr>
          <w:rFonts w:ascii="Open Sans" w:hAnsi="Open Sans"/>
        </w:rPr>
        <w:t>Na samom početku, algoritam koji je računao koju sumu treba fakturisati je radio na osnovu određivanja minimalnog pokrivajućeg stabla. Ipak, negdje oko 1967 godine primjećeno je od strane jednog korisnika</w:t>
      </w:r>
      <w:r w:rsidR="00673612" w:rsidRPr="00673612">
        <w:rPr>
          <w:rFonts w:ascii="Open Sans" w:hAnsi="Open Sans"/>
        </w:rPr>
        <w:t>—</w:t>
      </w:r>
      <w:r>
        <w:rPr>
          <w:rFonts w:ascii="Open Sans" w:hAnsi="Open Sans"/>
        </w:rPr>
        <w:t>jedne avio kompanije koja je, u stvari, imala tri velika čvorišta</w:t>
      </w:r>
      <w:r w:rsidR="00673612" w:rsidRPr="00673612">
        <w:rPr>
          <w:rFonts w:ascii="Open Sans" w:hAnsi="Open Sans"/>
        </w:rPr>
        <w:t>—</w:t>
      </w:r>
      <w:r>
        <w:rPr>
          <w:rFonts w:ascii="Open Sans" w:hAnsi="Open Sans"/>
        </w:rPr>
        <w:t>da ako bi oni zatražili i četvrto čvorište kao prelaznu tačku onda bi se ukupna dužina mreže smanjila. Telefonska kompanija je tako bila obavezna da reducira cijene na nivo koji odgovara nivou koji bi imali ukoliko bi postojola telefonska razmjena i u jednoj Steiner tački</w:t>
      </w:r>
      <w:r w:rsidR="00673612" w:rsidRPr="00673612">
        <w:rPr>
          <w:rFonts w:ascii="Open Sans" w:hAnsi="Open Sans"/>
        </w:rPr>
        <w:t xml:space="preserve">! </w:t>
      </w:r>
      <w:r>
        <w:rPr>
          <w:rFonts w:ascii="Open Sans" w:hAnsi="Open Sans"/>
        </w:rPr>
        <w:t xml:space="preserve">Iako je tačno da je minimalno Steiner-ovo drvo </w:t>
      </w:r>
      <w:r w:rsidR="0093285F">
        <w:rPr>
          <w:rFonts w:ascii="Open Sans" w:hAnsi="Open Sans"/>
        </w:rPr>
        <w:t xml:space="preserve">samo </w:t>
      </w:r>
      <w:r w:rsidR="00673612" w:rsidRPr="00673612">
        <w:rPr>
          <w:rFonts w:ascii="Open Sans" w:hAnsi="Open Sans"/>
        </w:rPr>
        <w:t xml:space="preserve">5% </w:t>
      </w:r>
      <w:r w:rsidR="0093285F">
        <w:rPr>
          <w:rFonts w:ascii="Open Sans" w:hAnsi="Open Sans"/>
        </w:rPr>
        <w:t xml:space="preserve">ili možda 10% manje po dužini od minimalnog pokrivajućeg stabla uštede postaju značajne kada su u pitanju velike količine novca u pitanju. Problem </w:t>
      </w:r>
      <w:r w:rsidR="00673612" w:rsidRPr="00673612">
        <w:rPr>
          <w:rFonts w:ascii="Open Sans" w:hAnsi="Open Sans"/>
        </w:rPr>
        <w:t>Steiner</w:t>
      </w:r>
      <w:r w:rsidR="0093285F">
        <w:rPr>
          <w:rFonts w:ascii="Open Sans" w:hAnsi="Open Sans"/>
        </w:rPr>
        <w:t xml:space="preserve">-ovog stable je ponekad nazivan i </w:t>
      </w:r>
      <w:r w:rsidR="00673612" w:rsidRPr="00673612">
        <w:rPr>
          <w:rFonts w:ascii="Open Sans" w:hAnsi="Open Sans"/>
        </w:rPr>
        <w:t>“</w:t>
      </w:r>
      <w:r w:rsidR="0093285F">
        <w:rPr>
          <w:rFonts w:ascii="Open Sans" w:hAnsi="Open Sans"/>
        </w:rPr>
        <w:t>problem najkraće mreže” (eng. “</w:t>
      </w:r>
      <w:r w:rsidR="00673612" w:rsidRPr="00673612">
        <w:rPr>
          <w:rFonts w:ascii="Open Sans" w:hAnsi="Open Sans"/>
        </w:rPr>
        <w:t>shortest network problem”</w:t>
      </w:r>
      <w:r w:rsidR="0093285F">
        <w:rPr>
          <w:rFonts w:ascii="Open Sans" w:hAnsi="Open Sans"/>
        </w:rPr>
        <w:t xml:space="preserve">) jer uključuje nalaženje najkraće mreže koja povezuje skup stanica ili lokacija. </w:t>
      </w:r>
    </w:p>
    <w:p w:rsidR="0093285F" w:rsidRDefault="0093285F">
      <w:pPr>
        <w:rPr>
          <w:rFonts w:ascii="Open Sans" w:hAnsi="Open Sans"/>
        </w:rPr>
      </w:pPr>
      <w:r>
        <w:rPr>
          <w:rFonts w:ascii="Open Sans" w:hAnsi="Open Sans"/>
        </w:rPr>
        <w:t>Ukoliko ste učestvovali u rješavanju problema iz obje prethodne aktivnosti, kartografova mozgalica i problem turističkog grada, onda vas neće iznenaditi da čujete da je problem Steiner-ovog stable NP-kompletan problem. Kako se ukupan broj lokacija povećava tako i broj mogućih pozicija za Steiner-ove tačke se povećava i isprobavanje svih mogućnosti podrazumjeva i neku vrstu pretraživanja koje ima eksponencijalan rast.</w:t>
      </w:r>
      <w:r w:rsidR="00673612" w:rsidRPr="00673612">
        <w:rPr>
          <w:rFonts w:ascii="Open Sans" w:hAnsi="Open Sans"/>
        </w:rPr>
        <w:t xml:space="preserve"> </w:t>
      </w:r>
      <w:r>
        <w:rPr>
          <w:rFonts w:ascii="Open Sans" w:hAnsi="Open Sans"/>
        </w:rPr>
        <w:t xml:space="preserve">To  je još jedan od hiljada problema za koje jednostavno nije poznato, za sada, da li je eksponencijalno pretraživanje ono najbolje što možemo uraditi  ili pak postoji još neotkriven </w:t>
      </w:r>
      <w:r>
        <w:rPr>
          <w:rFonts w:ascii="Open Sans" w:hAnsi="Open Sans"/>
        </w:rPr>
        <w:lastRenderedPageBreak/>
        <w:t>polinomijalan algoritam. Ipak ono što je poznato je da ako bi postojao takav polinomijalan algoritam za ovaj problem onda bi ga mogli prilagoditi i izmjeniti tako da imamo i polinomijalan algoritam i za bojenje grafova, i za problem dominirajućeg skupa</w:t>
      </w:r>
      <w:r w:rsidR="00673612" w:rsidRPr="00673612">
        <w:rPr>
          <w:rFonts w:ascii="Open Sans" w:hAnsi="Open Sans"/>
        </w:rPr>
        <w:t>—</w:t>
      </w:r>
      <w:r>
        <w:rPr>
          <w:rFonts w:ascii="Open Sans" w:hAnsi="Open Sans"/>
        </w:rPr>
        <w:t>kao i za sve ostale problem za koje znamo da se nalaze u klasi NP</w:t>
      </w:r>
      <w:r w:rsidR="00673612" w:rsidRPr="00673612">
        <w:rPr>
          <w:rFonts w:ascii="Open Sans" w:hAnsi="Open Sans"/>
        </w:rPr>
        <w:t>-</w:t>
      </w:r>
      <w:r>
        <w:rPr>
          <w:rFonts w:ascii="Open Sans" w:hAnsi="Open Sans"/>
        </w:rPr>
        <w:t xml:space="preserve">kompletnih problema. </w:t>
      </w:r>
    </w:p>
    <w:p w:rsidR="00673612" w:rsidRPr="00673612" w:rsidRDefault="0093285F">
      <w:pPr>
        <w:rPr>
          <w:rFonts w:ascii="Open Sans" w:hAnsi="Open Sans"/>
        </w:rPr>
      </w:pPr>
      <w:r>
        <w:rPr>
          <w:rFonts w:ascii="Open Sans" w:hAnsi="Open Sans"/>
        </w:rPr>
        <w:t xml:space="preserve">Već smo objasnili na kraju prethodne aktivnosti da </w:t>
      </w:r>
      <w:r w:rsidR="00673612" w:rsidRPr="00673612">
        <w:rPr>
          <w:rFonts w:ascii="Open Sans" w:hAnsi="Open Sans"/>
        </w:rPr>
        <w:t xml:space="preserve">“NP” </w:t>
      </w:r>
      <w:r>
        <w:rPr>
          <w:rFonts w:ascii="Open Sans" w:hAnsi="Open Sans"/>
        </w:rPr>
        <w:t>u</w:t>
      </w:r>
      <w:r w:rsidR="00673612" w:rsidRPr="00673612">
        <w:rPr>
          <w:rFonts w:ascii="Open Sans" w:hAnsi="Open Sans"/>
        </w:rPr>
        <w:t xml:space="preserve"> NP-</w:t>
      </w:r>
      <w:r w:rsidR="00897530">
        <w:rPr>
          <w:rFonts w:ascii="Open Sans" w:hAnsi="Open Sans"/>
        </w:rPr>
        <w:t xml:space="preserve">kompletan označava </w:t>
      </w:r>
      <w:r w:rsidR="00673612" w:rsidRPr="00673612">
        <w:rPr>
          <w:rFonts w:ascii="Open Sans" w:hAnsi="Open Sans"/>
        </w:rPr>
        <w:t>“</w:t>
      </w:r>
      <w:r w:rsidR="00897530">
        <w:rPr>
          <w:rFonts w:ascii="Open Sans" w:hAnsi="Open Sans"/>
        </w:rPr>
        <w:t>nedeterministički polinomijalan</w:t>
      </w:r>
      <w:r w:rsidR="00673612" w:rsidRPr="00673612">
        <w:rPr>
          <w:rFonts w:ascii="Open Sans" w:hAnsi="Open Sans"/>
        </w:rPr>
        <w:t xml:space="preserve">,” </w:t>
      </w:r>
      <w:r w:rsidR="00897530">
        <w:rPr>
          <w:rFonts w:ascii="Open Sans" w:hAnsi="Open Sans"/>
        </w:rPr>
        <w:t xml:space="preserve">a da se </w:t>
      </w:r>
      <w:r w:rsidR="00673612" w:rsidRPr="00673612">
        <w:rPr>
          <w:rFonts w:ascii="Open Sans" w:hAnsi="Open Sans"/>
        </w:rPr>
        <w:t>“</w:t>
      </w:r>
      <w:r w:rsidR="00897530">
        <w:rPr>
          <w:rFonts w:ascii="Open Sans" w:hAnsi="Open Sans"/>
        </w:rPr>
        <w:t>kompletan</w:t>
      </w:r>
      <w:r w:rsidR="00673612" w:rsidRPr="00673612">
        <w:rPr>
          <w:rFonts w:ascii="Open Sans" w:hAnsi="Open Sans"/>
        </w:rPr>
        <w:t xml:space="preserve">” </w:t>
      </w:r>
      <w:r w:rsidR="00897530">
        <w:rPr>
          <w:rFonts w:ascii="Open Sans" w:hAnsi="Open Sans"/>
        </w:rPr>
        <w:t xml:space="preserve">odnosi na činjenicu se jedan polinomijalan algoritam za jedan NP-kompletan problem može pretvoriti redom u polinomijalne algoritme za sve ostale problem. </w:t>
      </w:r>
      <w:r w:rsidR="00897530" w:rsidRPr="00897530">
        <w:rPr>
          <w:rFonts w:ascii="Open Sans" w:hAnsi="Open Sans"/>
        </w:rPr>
        <w:t xml:space="preserve">Skup problema koji su rješivi u polinomijalnom vremenu se nazivaju </w:t>
      </w:r>
      <w:r w:rsidR="00673612" w:rsidRPr="00897530">
        <w:rPr>
          <w:rFonts w:ascii="Open Sans" w:hAnsi="Open Sans"/>
        </w:rPr>
        <w:t xml:space="preserve">P. </w:t>
      </w:r>
      <w:r w:rsidR="00897530" w:rsidRPr="00897530">
        <w:rPr>
          <w:rFonts w:ascii="Open Sans" w:hAnsi="Open Sans"/>
        </w:rPr>
        <w:t>Prema tome krucijalno pitanje, da li postoji polinomijalan algoritma za NP-kompletne probleme, se drugim riječima svodi na pitanje</w:t>
      </w:r>
      <w:r w:rsidR="00673612" w:rsidRPr="00673612">
        <w:rPr>
          <w:rFonts w:ascii="Open Sans" w:hAnsi="Open Sans"/>
        </w:rPr>
        <w:t>—</w:t>
      </w:r>
      <w:r w:rsidR="00897530">
        <w:rPr>
          <w:rFonts w:ascii="Open Sans" w:hAnsi="Open Sans"/>
        </w:rPr>
        <w:t xml:space="preserve">da li vrijedi da je </w:t>
      </w:r>
      <w:r w:rsidR="00673612" w:rsidRPr="00673612">
        <w:rPr>
          <w:rFonts w:ascii="Open Sans" w:hAnsi="Open Sans"/>
        </w:rPr>
        <w:t xml:space="preserve">P = NP?  </w:t>
      </w:r>
      <w:r w:rsidR="00897530">
        <w:rPr>
          <w:rFonts w:ascii="Open Sans" w:hAnsi="Open Sans"/>
        </w:rPr>
        <w:t xml:space="preserve">Odgovor na ovo pitanje nije poznat i to je jedna od velikih misterija računarskih nauka danas. </w:t>
      </w:r>
    </w:p>
    <w:p w:rsidR="00673612" w:rsidRPr="00897530" w:rsidRDefault="00897530" w:rsidP="009F772F">
      <w:pPr>
        <w:rPr>
          <w:rFonts w:ascii="Open Sans" w:hAnsi="Open Sans"/>
          <w:lang w:val="fr-CA"/>
        </w:rPr>
      </w:pPr>
      <w:r>
        <w:rPr>
          <w:rFonts w:ascii="Open Sans" w:hAnsi="Open Sans"/>
        </w:rPr>
        <w:t>Problemi za koje postoje polinomijalni algoritmi</w:t>
      </w:r>
      <w:r w:rsidR="00673612" w:rsidRPr="00673612">
        <w:rPr>
          <w:rFonts w:ascii="Open Sans" w:hAnsi="Open Sans"/>
        </w:rPr>
        <w:t>—</w:t>
      </w:r>
      <w:r>
        <w:rPr>
          <w:rFonts w:ascii="Open Sans" w:hAnsi="Open Sans"/>
        </w:rPr>
        <w:t>čak i kada su ti algoritmi prilično spori—se nazivaju “rješivi” (eng.</w:t>
      </w:r>
      <w:r w:rsidR="00673612" w:rsidRPr="00673612">
        <w:rPr>
          <w:rFonts w:ascii="Open Sans" w:hAnsi="Open Sans"/>
        </w:rPr>
        <w:t xml:space="preserve"> “tractable”</w:t>
      </w:r>
      <w:r>
        <w:rPr>
          <w:rFonts w:ascii="Open Sans" w:hAnsi="Open Sans"/>
        </w:rPr>
        <w:t>) problemi.</w:t>
      </w:r>
      <w:r w:rsidR="00673612" w:rsidRPr="00673612">
        <w:rPr>
          <w:rFonts w:ascii="Open Sans" w:hAnsi="Open Sans"/>
        </w:rPr>
        <w:t xml:space="preserve"> </w:t>
      </w:r>
      <w:r w:rsidRPr="00897530">
        <w:rPr>
          <w:rFonts w:ascii="Open Sans" w:hAnsi="Open Sans"/>
          <w:lang w:val="fr-CA"/>
        </w:rPr>
        <w:t xml:space="preserve">Za probleme za koje ne poznajemo takav algoritam se nazivaju “nerješivi” (eng. </w:t>
      </w:r>
      <w:r w:rsidR="00673612" w:rsidRPr="00897530">
        <w:rPr>
          <w:rFonts w:ascii="Open Sans" w:hAnsi="Open Sans"/>
          <w:lang w:val="fr-CA"/>
        </w:rPr>
        <w:t>“intractable”</w:t>
      </w:r>
      <w:r w:rsidRPr="00897530">
        <w:rPr>
          <w:rFonts w:ascii="Open Sans" w:hAnsi="Open Sans"/>
          <w:lang w:val="fr-CA"/>
        </w:rPr>
        <w:t>) jer bez obzira sa kako brzim računarom raspolažete, ili pak koliko imate ukupno računara na raspolaganju, malo povećanje u veličini problema znači da neće biti moguće u praksi riješiti takav problem u razumnom vremenu, pa dakle neće biti rješiv u praksi. Nije poznato da li su NP-kompletni problemi</w:t>
      </w:r>
      <w:r w:rsidR="00673612" w:rsidRPr="00897530">
        <w:rPr>
          <w:rFonts w:ascii="Open Sans" w:hAnsi="Open Sans"/>
          <w:lang w:val="fr-CA"/>
        </w:rPr>
        <w:t>—</w:t>
      </w:r>
      <w:r w:rsidRPr="00897530">
        <w:rPr>
          <w:rFonts w:ascii="Open Sans" w:hAnsi="Open Sans"/>
          <w:lang w:val="fr-CA"/>
        </w:rPr>
        <w:t>koji uključuju i kartografsku mozgalicu kao i problem turističkog grada ili problem ledenih puteva</w:t>
      </w:r>
      <w:r w:rsidR="00673612" w:rsidRPr="00897530">
        <w:rPr>
          <w:rFonts w:ascii="Open Sans" w:hAnsi="Open Sans"/>
          <w:lang w:val="fr-CA"/>
        </w:rPr>
        <w:t>—</w:t>
      </w:r>
      <w:r w:rsidRPr="00897530">
        <w:rPr>
          <w:rFonts w:ascii="Open Sans" w:hAnsi="Open Sans"/>
          <w:lang w:val="fr-CA"/>
        </w:rPr>
        <w:t>rješivi ili nisu</w:t>
      </w:r>
      <w:r w:rsidR="00673612" w:rsidRPr="00897530">
        <w:rPr>
          <w:rFonts w:ascii="Open Sans" w:hAnsi="Open Sans"/>
          <w:lang w:val="fr-CA"/>
        </w:rPr>
        <w:t>.</w:t>
      </w:r>
      <w:r>
        <w:rPr>
          <w:rFonts w:ascii="Open Sans" w:hAnsi="Open Sans"/>
          <w:lang w:val="fr-CA"/>
        </w:rPr>
        <w:t xml:space="preserve"> </w:t>
      </w:r>
      <w:r w:rsidRPr="00897530">
        <w:rPr>
          <w:rFonts w:ascii="Open Sans" w:hAnsi="Open Sans"/>
          <w:lang w:val="fr-CA"/>
        </w:rPr>
        <w:t xml:space="preserve">Ipak treba imati na umu da je velika većina računarskih naučnika pesimistična u pogledu postojanja polinomijalnog algoritma za NP-kompletne problem, dakle ne vjeruju da će se takav algoritam ikad naći, pa onda jedan dokaz da je problem NP-kompletan </w:t>
      </w:r>
      <w:r>
        <w:rPr>
          <w:rFonts w:ascii="Open Sans" w:hAnsi="Open Sans"/>
          <w:lang w:val="fr-CA"/>
        </w:rPr>
        <w:t xml:space="preserve">nudi jedan jak argument da je </w:t>
      </w:r>
      <w:r w:rsidRPr="00897530">
        <w:rPr>
          <w:rFonts w:ascii="Open Sans" w:hAnsi="Open Sans"/>
          <w:lang w:val="fr-CA"/>
        </w:rPr>
        <w:t>praktično taj problem u suštini nerješiv.</w:t>
      </w:r>
      <w:r w:rsidR="00673612" w:rsidRPr="00897530">
        <w:rPr>
          <w:rFonts w:ascii="Open Sans" w:hAnsi="Open Sans"/>
          <w:lang w:val="fr-CA"/>
        </w:rPr>
        <w:t xml:space="preserve"> </w:t>
      </w:r>
    </w:p>
    <w:p w:rsidR="00E54279" w:rsidRPr="00757742" w:rsidRDefault="00897530" w:rsidP="00E54279">
      <w:pPr>
        <w:rPr>
          <w:rFonts w:ascii="Open Sans" w:hAnsi="Open Sans"/>
          <w:lang w:val="fr-CA"/>
        </w:rPr>
      </w:pPr>
      <w:r w:rsidRPr="00757742">
        <w:rPr>
          <w:rFonts w:ascii="Open Sans" w:hAnsi="Open Sans"/>
          <w:lang w:val="fr-CA"/>
        </w:rPr>
        <w:t>Šta možete uraditi kada vaš šef traži</w:t>
      </w:r>
      <w:r w:rsidR="00757742" w:rsidRPr="00757742">
        <w:rPr>
          <w:rFonts w:ascii="Open Sans" w:hAnsi="Open Sans"/>
          <w:lang w:val="fr-CA"/>
        </w:rPr>
        <w:t xml:space="preserve"> od vas da kreirate jedan efikasan algoritam koji će pronaći optimalno rješenje za dati problem, i vi ipak niste u stanju pronaći takav algoritam</w:t>
      </w:r>
      <w:r w:rsidR="00E54279" w:rsidRPr="00757742">
        <w:rPr>
          <w:rFonts w:ascii="Open Sans" w:hAnsi="Open Sans"/>
          <w:lang w:val="fr-CA"/>
        </w:rPr>
        <w:t>?—</w:t>
      </w:r>
      <w:r w:rsidR="00757742" w:rsidRPr="00757742">
        <w:rPr>
          <w:rFonts w:ascii="Open Sans" w:hAnsi="Open Sans"/>
          <w:lang w:val="fr-CA"/>
        </w:rPr>
        <w:t xml:space="preserve">ono što se sigurno događa kada avionska kompanija prepozna da se troškovi korištenja jedne mreže mogu smanjiti ako bi imali pravo uvođenja Steiner tačaka. </w:t>
      </w:r>
      <w:r w:rsidR="00757742">
        <w:rPr>
          <w:rFonts w:ascii="Open Sans" w:hAnsi="Open Sans"/>
          <w:lang w:val="fr-CA"/>
        </w:rPr>
        <w:t xml:space="preserve">Ukoliko ste u stanju dokazati da ne postoji efikasan algoritam koji može proizvesti optimalno rješenje za dati problem onda je to zaista sjajno. </w:t>
      </w:r>
      <w:r w:rsidR="00757742" w:rsidRPr="00757742">
        <w:rPr>
          <w:rFonts w:ascii="Open Sans" w:hAnsi="Open Sans"/>
          <w:lang w:val="fr-CA"/>
        </w:rPr>
        <w:t>S druge strane, treba imati na umu da je izuzetno teško dokazati ovakve negativne rezultate u računarskim naukama, jer nikada ne znate koji od onih sjajnih programera može doći u nekoj budućnosti i iskoristiti neki zaista rijedak trik koji omogućava rješavanje tog problema.</w:t>
      </w:r>
      <w:r w:rsidR="00757742">
        <w:rPr>
          <w:rFonts w:ascii="Open Sans" w:hAnsi="Open Sans"/>
          <w:lang w:val="fr-CA"/>
        </w:rPr>
        <w:t>Prema tome, na žalost, vrlo malo je moguće da se nađete u poziciji da možete kategorično tvrditi da ne postoji nikakav efikasan algoritam za dati problem</w:t>
      </w:r>
      <w:r w:rsidR="00E54279" w:rsidRPr="00757742">
        <w:rPr>
          <w:rFonts w:ascii="Open Sans" w:hAnsi="Open Sans"/>
          <w:lang w:val="fr-CA"/>
        </w:rPr>
        <w:t>—</w:t>
      </w:r>
      <w:r w:rsidR="00757742">
        <w:rPr>
          <w:rFonts w:ascii="Open Sans" w:hAnsi="Open Sans"/>
          <w:lang w:val="fr-CA"/>
        </w:rPr>
        <w:t>drugim rječima da je problem potpuno nerješiv.</w:t>
      </w:r>
      <w:r w:rsidR="00E54279" w:rsidRPr="00757742">
        <w:rPr>
          <w:rFonts w:ascii="Open Sans" w:hAnsi="Open Sans"/>
          <w:lang w:val="fr-CA"/>
        </w:rPr>
        <w:t xml:space="preserve"> </w:t>
      </w:r>
      <w:r w:rsidR="00757742" w:rsidRPr="00757742">
        <w:rPr>
          <w:rFonts w:ascii="Open Sans" w:hAnsi="Open Sans"/>
          <w:lang w:val="fr-CA"/>
        </w:rPr>
        <w:t xml:space="preserve">Ipak ako možete pokazati da je vaš problem NP-kompletan onda to znači da su hiljade ljudi vrijedno radili u istraživačkim laboratorijama na različitim problemima koji su svi ekvivalentni vašem problem, i da ni oni nisu mogli naći nikakvno efikasno rješenje. </w:t>
      </w:r>
      <w:r w:rsidR="00757742">
        <w:rPr>
          <w:rFonts w:ascii="Open Sans" w:hAnsi="Open Sans"/>
          <w:lang w:val="fr-CA"/>
        </w:rPr>
        <w:t>Ovakav dokaz vam možda neće donijeti neki dodatni bonus u kompaniji u kojoj radite ali ćete se spasiti većih problema sa vašim šefom</w:t>
      </w:r>
      <w:r w:rsidR="00E54279" w:rsidRPr="00757742">
        <w:rPr>
          <w:rFonts w:ascii="Open Sans" w:hAnsi="Open Sans"/>
          <w:lang w:val="fr-CA"/>
        </w:rPr>
        <w:t>!</w:t>
      </w:r>
    </w:p>
    <w:p w:rsidR="0041229D" w:rsidRPr="00757742" w:rsidRDefault="0041229D" w:rsidP="009F772F">
      <w:pPr>
        <w:rPr>
          <w:rFonts w:ascii="Open Sans" w:hAnsi="Open Sans"/>
          <w:lang w:val="fr-CA"/>
        </w:rPr>
      </w:pPr>
    </w:p>
    <w:tbl>
      <w:tblPr>
        <w:tblW w:w="0" w:type="auto"/>
        <w:jc w:val="center"/>
        <w:shd w:val="clear" w:color="auto" w:fill="FFFFFF"/>
        <w:tblLayout w:type="fixed"/>
        <w:tblLook w:val="0000" w:firstRow="0" w:lastRow="0" w:firstColumn="0" w:lastColumn="0" w:noHBand="0" w:noVBand="0"/>
      </w:tblPr>
      <w:tblGrid>
        <w:gridCol w:w="2302"/>
        <w:gridCol w:w="2302"/>
        <w:gridCol w:w="3333"/>
      </w:tblGrid>
      <w:tr w:rsidR="00673612" w:rsidRPr="00673612" w:rsidTr="0041229D">
        <w:trPr>
          <w:cantSplit/>
          <w:trHeight w:val="164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ind w:left="0"/>
              <w:jc w:val="center"/>
              <w:rPr>
                <w:rFonts w:ascii="Open Sans" w:hAnsi="Open Sans"/>
              </w:rPr>
            </w:pPr>
            <w:r>
              <w:rPr>
                <w:rFonts w:ascii="Open Sans" w:hAnsi="Open Sans"/>
                <w:noProof/>
                <w:lang w:val="en-US"/>
              </w:rPr>
              <w:lastRenderedPageBreak/>
              <w:drawing>
                <wp:anchor distT="0" distB="0" distL="114300" distR="114300" simplePos="0" relativeHeight="251630592" behindDoc="0" locked="0" layoutInCell="1" allowOverlap="1" wp14:anchorId="07755184" wp14:editId="7585E604">
                  <wp:simplePos x="0" y="0"/>
                  <wp:positionH relativeFrom="character">
                    <wp:posOffset>0</wp:posOffset>
                  </wp:positionH>
                  <wp:positionV relativeFrom="line">
                    <wp:posOffset>0</wp:posOffset>
                  </wp:positionV>
                  <wp:extent cx="1334770" cy="930910"/>
                  <wp:effectExtent l="0" t="0" r="1143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3477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3AC4F9E3" wp14:editId="25035E25">
                      <wp:extent cx="1329055" cy="929005"/>
                      <wp:effectExtent l="0" t="0" r="0" b="0"/>
                      <wp:docPr id="16"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92900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51128A61" id="AutoShape 174" o:spid="_x0000_s1026" style="width:104.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Ty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G6K&#10;kaA99Gh1sNJTo3hGnEKDMjk8fFZP2tVo1KNkXw0Sct1Qsecro0BnQACAi0trOTScVpBq7CDCVxjO&#10;MICGdsMHWQElBUqv36nWveMAZdDJt+nl2iZ+soiBM75LsihNMWIQy+Ae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" filled="f" stroked="f">
                      <o:lock v:ext="edit" aspectratio="t"/>
                      <w10:anchorlock/>
                    </v:rect>
                  </w:pict>
                </mc:Fallback>
              </mc:AlternateConten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29568" behindDoc="0" locked="0" layoutInCell="1" allowOverlap="1" wp14:anchorId="31B35780" wp14:editId="63DF7FC2">
                  <wp:simplePos x="0" y="0"/>
                  <wp:positionH relativeFrom="character">
                    <wp:posOffset>0</wp:posOffset>
                  </wp:positionH>
                  <wp:positionV relativeFrom="line">
                    <wp:posOffset>0</wp:posOffset>
                  </wp:positionV>
                  <wp:extent cx="1334770" cy="868045"/>
                  <wp:effectExtent l="0" t="0" r="1143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3477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830A1C4" wp14:editId="765C8574">
                      <wp:extent cx="1329055" cy="871855"/>
                      <wp:effectExtent l="0" t="0" r="0" b="0"/>
                      <wp:docPr id="15"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87185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237925CD" id="AutoShape 175" o:spid="_x0000_s1026" style="width:104.65pt;height: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pLRA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" filled="f" stroked="f">
                      <o:lock v:ext="edit" aspectratio="t"/>
                      <w10:anchorlock/>
                    </v:rect>
                  </w:pict>
                </mc:Fallback>
              </mc:AlternateConten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ind w:left="15"/>
              <w:jc w:val="center"/>
              <w:rPr>
                <w:rFonts w:ascii="Open Sans" w:hAnsi="Open Sans"/>
              </w:rPr>
            </w:pPr>
            <w:r>
              <w:rPr>
                <w:rFonts w:ascii="Open Sans" w:hAnsi="Open Sans"/>
                <w:noProof/>
                <w:lang w:val="en-US"/>
              </w:rPr>
              <w:drawing>
                <wp:anchor distT="0" distB="0" distL="114300" distR="114300" simplePos="0" relativeHeight="251628544" behindDoc="0" locked="0" layoutInCell="1" allowOverlap="1" wp14:anchorId="0CBAB4FF" wp14:editId="1F763075">
                  <wp:simplePos x="0" y="0"/>
                  <wp:positionH relativeFrom="character">
                    <wp:posOffset>0</wp:posOffset>
                  </wp:positionH>
                  <wp:positionV relativeFrom="line">
                    <wp:posOffset>0</wp:posOffset>
                  </wp:positionV>
                  <wp:extent cx="1979930" cy="1044575"/>
                  <wp:effectExtent l="0" t="0" r="127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79930" cy="104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71BE577A" wp14:editId="01A33C52">
                      <wp:extent cx="1986280" cy="1043305"/>
                      <wp:effectExtent l="0" t="0" r="0" b="0"/>
                      <wp:docPr id="14"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86280" cy="104330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7E78BEEF" id="AutoShape 176" o:spid="_x0000_s1026" style="width:156.4pt;height: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" filled="f" stroked="f">
                      <o:lock v:ext="edit" aspectratio="t"/>
                      <w10:anchorlock/>
                    </v:rect>
                  </w:pict>
                </mc:Fallback>
              </mc:AlternateContent>
            </w:r>
          </w:p>
        </w:tc>
      </w:tr>
      <w:tr w:rsidR="00673612" w:rsidRPr="00673612" w:rsidTr="0041229D">
        <w:trPr>
          <w:cantSplit/>
          <w:trHeight w:val="102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757742">
            <w:pPr>
              <w:pStyle w:val="Comment"/>
              <w:ind w:left="0"/>
              <w:rPr>
                <w:rFonts w:ascii="Open Sans" w:hAnsi="Open Sans"/>
                <w:color w:val="000000"/>
                <w:sz w:val="18"/>
              </w:rPr>
            </w:pPr>
            <w:r w:rsidRPr="00673612">
              <w:rPr>
                <w:rFonts w:ascii="Open Sans" w:hAnsi="Open Sans"/>
                <w:color w:val="000000"/>
                <w:sz w:val="18"/>
              </w:rPr>
              <w:t>“</w:t>
            </w:r>
            <w:r w:rsidR="00757742">
              <w:rPr>
                <w:rFonts w:ascii="Open Sans" w:hAnsi="Open Sans"/>
                <w:color w:val="000000"/>
                <w:sz w:val="18"/>
              </w:rPr>
              <w:t>Ja ne mogu naći neki efikasan algoritam za ovaj problem. Pretpostavljam da sam prilično glup.</w:t>
            </w:r>
            <w:r w:rsidRPr="00673612">
              <w:rPr>
                <w:rFonts w:ascii="Open Sans" w:hAnsi="Open Sans"/>
                <w:color w:val="000000"/>
                <w:sz w:val="18"/>
              </w:rPr>
              <w:t>”</w: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757742">
            <w:pPr>
              <w:pStyle w:val="Comment"/>
              <w:ind w:left="0"/>
              <w:rPr>
                <w:rFonts w:ascii="Open Sans" w:hAnsi="Open Sans"/>
                <w:color w:val="000000"/>
                <w:sz w:val="18"/>
              </w:rPr>
            </w:pPr>
            <w:r w:rsidRPr="00673612">
              <w:rPr>
                <w:rFonts w:ascii="Open Sans" w:hAnsi="Open Sans"/>
                <w:color w:val="000000"/>
                <w:sz w:val="18"/>
              </w:rPr>
              <w:t>“</w:t>
            </w:r>
            <w:r w:rsidR="00757742">
              <w:rPr>
                <w:rFonts w:ascii="Open Sans" w:hAnsi="Open Sans"/>
                <w:color w:val="000000"/>
                <w:sz w:val="18"/>
              </w:rPr>
              <w:t>Ja ne mogu naći neki efik</w:t>
            </w:r>
            <w:r w:rsidR="00757742">
              <w:rPr>
                <w:rFonts w:ascii="Open Sans" w:hAnsi="Open Sans"/>
                <w:color w:val="000000"/>
                <w:sz w:val="18"/>
              </w:rPr>
              <w:t>asan algoritam za ovaj problem. Takav algorithm ne postoji</w:t>
            </w:r>
            <w:r w:rsidRPr="00673612">
              <w:rPr>
                <w:rFonts w:ascii="Open Sans" w:hAnsi="Open Sans"/>
                <w:color w:val="000000"/>
                <w:sz w:val="18"/>
              </w:rPr>
              <w:t>.”</w: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757742">
            <w:pPr>
              <w:pStyle w:val="Comment"/>
              <w:ind w:left="0"/>
              <w:rPr>
                <w:rFonts w:ascii="Open Sans" w:hAnsi="Open Sans"/>
                <w:color w:val="000000"/>
                <w:sz w:val="18"/>
              </w:rPr>
            </w:pPr>
            <w:r w:rsidRPr="00673612">
              <w:rPr>
                <w:rFonts w:ascii="Open Sans" w:hAnsi="Open Sans"/>
                <w:color w:val="000000"/>
                <w:sz w:val="18"/>
              </w:rPr>
              <w:t>“</w:t>
            </w:r>
            <w:r w:rsidR="00757742">
              <w:rPr>
                <w:rFonts w:ascii="Open Sans" w:hAnsi="Open Sans"/>
                <w:color w:val="000000"/>
                <w:sz w:val="18"/>
              </w:rPr>
              <w:t>Ja ne mogu naći neki efi</w:t>
            </w:r>
            <w:r w:rsidR="00757742">
              <w:rPr>
                <w:rFonts w:ascii="Open Sans" w:hAnsi="Open Sans"/>
                <w:color w:val="000000"/>
                <w:sz w:val="18"/>
              </w:rPr>
              <w:t>kasan algoritam za ovaj problem ali niko ni od ovih poznatih naučnika nije našao takvo rješenje.</w:t>
            </w:r>
            <w:r w:rsidRPr="00673612">
              <w:rPr>
                <w:rFonts w:ascii="Open Sans" w:hAnsi="Open Sans"/>
                <w:color w:val="000000"/>
                <w:sz w:val="18"/>
              </w:rPr>
              <w:t>”</w:t>
            </w:r>
          </w:p>
        </w:tc>
      </w:tr>
      <w:tr w:rsidR="0041229D" w:rsidRPr="00673612" w:rsidTr="0041229D">
        <w:trPr>
          <w:cantSplit/>
          <w:trHeight w:val="1020"/>
          <w:jc w:val="center"/>
        </w:trPr>
        <w:tc>
          <w:tcPr>
            <w:tcW w:w="7937" w:type="dxa"/>
            <w:gridSpan w:val="3"/>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41229D" w:rsidRPr="00757742" w:rsidRDefault="004368A2" w:rsidP="004368A2">
            <w:pPr>
              <w:pStyle w:val="Caption1"/>
              <w:ind w:left="567"/>
              <w:rPr>
                <w:rFonts w:ascii="Open Sans" w:hAnsi="Open Sans"/>
              </w:rPr>
            </w:pPr>
            <w:r>
              <w:rPr>
                <w:rFonts w:ascii="Open Sans" w:hAnsi="Open Sans"/>
              </w:rPr>
              <w:t>Šta uraditi kada niste u mogućnosti, to jest niste znali, naći efikasan algoritam za vaš problem</w:t>
            </w:r>
            <w:r w:rsidR="0041229D" w:rsidRPr="00673612">
              <w:rPr>
                <w:rFonts w:ascii="Open Sans" w:hAnsi="Open Sans"/>
              </w:rPr>
              <w:t>: tr</w:t>
            </w:r>
            <w:r>
              <w:rPr>
                <w:rFonts w:ascii="Open Sans" w:hAnsi="Open Sans"/>
              </w:rPr>
              <w:t>i mogućnosti</w:t>
            </w:r>
          </w:p>
        </w:tc>
      </w:tr>
    </w:tbl>
    <w:p w:rsidR="00673612" w:rsidRPr="00673612" w:rsidRDefault="002B3A58">
      <w:pPr>
        <w:rPr>
          <w:rFonts w:ascii="Open Sans" w:hAnsi="Open Sans"/>
        </w:rPr>
      </w:pPr>
      <w:r>
        <w:rPr>
          <w:rFonts w:ascii="Open Sans" w:hAnsi="Open Sans"/>
        </w:rPr>
        <w:t>Naravno da je u stvarnom životu potrebno na neki način riješiti ove probleme pa su onda ljudi odlučili da pribjegnu heuristikama</w:t>
      </w:r>
      <w:r w:rsidR="00673612" w:rsidRPr="00673612">
        <w:rPr>
          <w:rFonts w:ascii="Open Sans" w:hAnsi="Open Sans"/>
        </w:rPr>
        <w:t xml:space="preserve">– </w:t>
      </w:r>
      <w:r>
        <w:rPr>
          <w:rFonts w:ascii="Open Sans" w:hAnsi="Open Sans"/>
        </w:rPr>
        <w:t xml:space="preserve">to jest algoritmima koji ne mogu garantovati najbolje moguće rješenje ali mogu naći neko rješenje koje je za mali procenat udaljeno od optimalnog. </w:t>
      </w:r>
      <w:r w:rsidR="00673612" w:rsidRPr="00673612">
        <w:rPr>
          <w:rFonts w:ascii="Open Sans" w:hAnsi="Open Sans"/>
        </w:rPr>
        <w:t>Heuristi</w:t>
      </w:r>
      <w:r>
        <w:rPr>
          <w:rFonts w:ascii="Open Sans" w:hAnsi="Open Sans"/>
        </w:rPr>
        <w:t>čki algoritmi mogu biti jako brzi, a takođe šteta uzrokovana nenalaženjem najboljeg rješenja može biti zaista mala skoro zanemariva</w:t>
      </w:r>
      <w:r w:rsidR="00673612" w:rsidRPr="00673612">
        <w:rPr>
          <w:rFonts w:ascii="Open Sans" w:hAnsi="Open Sans"/>
        </w:rPr>
        <w:t xml:space="preserve">, </w:t>
      </w:r>
      <w:r>
        <w:rPr>
          <w:rFonts w:ascii="Open Sans" w:hAnsi="Open Sans"/>
        </w:rPr>
        <w:t>tako da su ti algoritmi dovoljno dobri za sve praktične primjene. Jedino je malo frustrirajuće znati da tamo negdje postoji malo bolji raspored časova ili da postoji malo bolja mreža puteva</w:t>
      </w:r>
      <w:r w:rsidR="00673612" w:rsidRPr="00673612">
        <w:rPr>
          <w:rFonts w:ascii="Open Sans" w:hAnsi="Open Sans"/>
        </w:rPr>
        <w:t>.</w:t>
      </w:r>
    </w:p>
    <w:p w:rsidR="00673612" w:rsidRPr="00673612" w:rsidRDefault="00975CED" w:rsidP="00894B96">
      <w:pPr>
        <w:pStyle w:val="Heading6"/>
        <w:ind w:left="0"/>
        <w:rPr>
          <w:rFonts w:ascii="Open Sans" w:hAnsi="Open Sans"/>
        </w:rPr>
      </w:pPr>
      <w:r>
        <w:rPr>
          <w:rFonts w:ascii="Open Sans" w:hAnsi="Open Sans"/>
        </w:rPr>
        <w:t>Dodatno čitanje</w:t>
      </w:r>
    </w:p>
    <w:p w:rsidR="00673612" w:rsidRPr="00673612" w:rsidRDefault="002B3A58">
      <w:pPr>
        <w:rPr>
          <w:rFonts w:ascii="Open Sans" w:hAnsi="Open Sans"/>
        </w:rPr>
      </w:pPr>
      <w:r>
        <w:rPr>
          <w:rFonts w:ascii="Open Sans" w:hAnsi="Open Sans"/>
        </w:rPr>
        <w:t xml:space="preserve">Prethodna karikatura je zasnovana na vrlo sličnoj koja se nalazi u već spominjanoj knjizi, već klasiku, </w:t>
      </w:r>
      <w:r w:rsidRPr="00673612">
        <w:rPr>
          <w:rFonts w:ascii="Open Sans" w:hAnsi="Open Sans"/>
          <w:i/>
        </w:rPr>
        <w:t>Computers and Intractability</w:t>
      </w:r>
      <w:r w:rsidRPr="00673612">
        <w:rPr>
          <w:rFonts w:ascii="Open Sans" w:hAnsi="Open Sans"/>
        </w:rPr>
        <w:t xml:space="preserve"> </w:t>
      </w:r>
      <w:r>
        <w:rPr>
          <w:rFonts w:ascii="Open Sans" w:hAnsi="Open Sans"/>
        </w:rPr>
        <w:t xml:space="preserve"> autora Garey i</w:t>
      </w:r>
      <w:r w:rsidR="00673612" w:rsidRPr="00673612">
        <w:rPr>
          <w:rFonts w:ascii="Open Sans" w:hAnsi="Open Sans"/>
        </w:rPr>
        <w:t xml:space="preserve"> Johnson.</w:t>
      </w:r>
    </w:p>
    <w:p w:rsidR="00673612" w:rsidRPr="00673612" w:rsidRDefault="002B3A58">
      <w:pPr>
        <w:rPr>
          <w:rFonts w:ascii="Open Sans" w:hAnsi="Open Sans"/>
        </w:rPr>
      </w:pPr>
      <w:r>
        <w:rPr>
          <w:rFonts w:ascii="Open Sans" w:hAnsi="Open Sans"/>
        </w:rPr>
        <w:t>R</w:t>
      </w:r>
      <w:r>
        <w:rPr>
          <w:rFonts w:ascii="Open Sans" w:hAnsi="Open Sans"/>
        </w:rPr>
        <w:t xml:space="preserve">ubrika </w:t>
      </w:r>
      <w:r>
        <w:rPr>
          <w:rFonts w:ascii="Open Sans" w:hAnsi="Open Sans"/>
        </w:rPr>
        <w:t xml:space="preserve">Računarske rekreacije (eng. </w:t>
      </w:r>
      <w:r w:rsidR="00673612" w:rsidRPr="00673612">
        <w:rPr>
          <w:rFonts w:ascii="Open Sans" w:hAnsi="Open Sans"/>
        </w:rPr>
        <w:t>“Computer recreations”</w:t>
      </w:r>
      <w:r>
        <w:rPr>
          <w:rFonts w:ascii="Open Sans" w:hAnsi="Open Sans"/>
        </w:rPr>
        <w:t xml:space="preserve">) u časopisu </w:t>
      </w:r>
      <w:r w:rsidR="00673612" w:rsidRPr="00673612">
        <w:rPr>
          <w:rFonts w:ascii="Open Sans" w:hAnsi="Open Sans"/>
          <w:i/>
        </w:rPr>
        <w:t>Scientific American</w:t>
      </w:r>
      <w:r>
        <w:rPr>
          <w:rFonts w:ascii="Open Sans" w:hAnsi="Open Sans"/>
        </w:rPr>
        <w:t xml:space="preserve"> od j</w:t>
      </w:r>
      <w:r w:rsidR="00673612" w:rsidRPr="00673612">
        <w:rPr>
          <w:rFonts w:ascii="Open Sans" w:hAnsi="Open Sans"/>
        </w:rPr>
        <w:t>un</w:t>
      </w:r>
      <w:r>
        <w:rPr>
          <w:rFonts w:ascii="Open Sans" w:hAnsi="Open Sans"/>
        </w:rPr>
        <w:t>a</w:t>
      </w:r>
      <w:r w:rsidR="00673612" w:rsidRPr="00673612">
        <w:rPr>
          <w:rFonts w:ascii="Open Sans" w:hAnsi="Open Sans"/>
        </w:rPr>
        <w:t xml:space="preserve"> 1984</w:t>
      </w:r>
      <w:r>
        <w:rPr>
          <w:rFonts w:ascii="Open Sans" w:hAnsi="Open Sans"/>
        </w:rPr>
        <w:t xml:space="preserve"> sadrži kratak opis kako napraviti </w:t>
      </w:r>
      <w:r w:rsidR="00673612" w:rsidRPr="00673612">
        <w:rPr>
          <w:rFonts w:ascii="Open Sans" w:hAnsi="Open Sans"/>
        </w:rPr>
        <w:t>Steiner</w:t>
      </w:r>
      <w:r>
        <w:rPr>
          <w:rFonts w:ascii="Open Sans" w:hAnsi="Open Sans"/>
        </w:rPr>
        <w:t>-ovo stablo koristeći pjenu od sapunu zajedno sa jednim interesantnim opisom drugih sličnih “uređaja” koje možemo koristiti za rješavanje problema a koji uključuju</w:t>
      </w:r>
      <w:r w:rsidR="00673612" w:rsidRPr="00673612">
        <w:rPr>
          <w:rFonts w:ascii="Open Sans" w:hAnsi="Open Sans"/>
        </w:rPr>
        <w:t xml:space="preserve"> </w:t>
      </w:r>
      <w:r w:rsidR="002971EC">
        <w:rPr>
          <w:rFonts w:ascii="Open Sans" w:hAnsi="Open Sans"/>
        </w:rPr>
        <w:t xml:space="preserve">računara od špageta za sortiranje, kolijevku za mačke od žice za nalaženje najkraćeg puta u jednom grafu kao i svjetlo-i-ogledalo uređaj koji vam može reći da li je dati broj prost ili ne. Ovakve teme se takođe pojavljuju u dijelu koji govori o analognim računarima </w:t>
      </w:r>
      <w:r w:rsidR="00673612" w:rsidRPr="00673612">
        <w:rPr>
          <w:rFonts w:ascii="Open Sans" w:hAnsi="Open Sans"/>
        </w:rPr>
        <w:t>Dewdney</w:t>
      </w:r>
      <w:r w:rsidR="002971EC">
        <w:rPr>
          <w:rFonts w:ascii="Open Sans" w:hAnsi="Open Sans"/>
        </w:rPr>
        <w:t>-evoj knjizi</w:t>
      </w:r>
      <w:r w:rsidR="00673612" w:rsidRPr="00673612">
        <w:rPr>
          <w:rFonts w:ascii="Open Sans" w:hAnsi="Open Sans"/>
          <w:i/>
        </w:rPr>
        <w:t xml:space="preserve"> Turing Omnibus</w:t>
      </w:r>
      <w:r w:rsidR="00673612" w:rsidRPr="00673612">
        <w:rPr>
          <w:rFonts w:ascii="Open Sans" w:hAnsi="Open Sans"/>
        </w:rPr>
        <w:t>.</w:t>
      </w:r>
    </w:p>
    <w:p w:rsidR="00673612" w:rsidRPr="00673612" w:rsidRDefault="00673612">
      <w:pPr>
        <w:rPr>
          <w:rFonts w:ascii="Open Sans" w:hAnsi="Open Sans"/>
        </w:rPr>
      </w:pPr>
    </w:p>
    <w:p w:rsidR="00673612" w:rsidRPr="00673612" w:rsidRDefault="00673612">
      <w:pPr>
        <w:rPr>
          <w:rFonts w:ascii="Open Sans" w:hAnsi="Open Sans"/>
        </w:rPr>
        <w:sectPr w:rsidR="00673612" w:rsidRPr="00673612" w:rsidSect="009F772F">
          <w:pgSz w:w="11906" w:h="16838"/>
          <w:pgMar w:top="1418" w:right="1701" w:bottom="1985" w:left="1701" w:header="709" w:footer="376" w:gutter="0"/>
          <w:cols w:space="720"/>
        </w:sectPr>
      </w:pPr>
    </w:p>
    <w:p w:rsidR="00673612" w:rsidRPr="00673612" w:rsidRDefault="00F91F3E" w:rsidP="00894B96">
      <w:pPr>
        <w:pStyle w:val="Title"/>
        <w:rPr>
          <w:rFonts w:ascii="Open Sans" w:hAnsi="Open Sans"/>
        </w:rPr>
      </w:pPr>
      <w:r>
        <w:rPr>
          <w:rFonts w:ascii="Open Sans" w:hAnsi="Open Sans"/>
        </w:rPr>
        <w:lastRenderedPageBreak/>
        <w:t>Dio</w:t>
      </w:r>
      <w:r w:rsidR="00673612" w:rsidRPr="00673612">
        <w:rPr>
          <w:rFonts w:ascii="Open Sans" w:hAnsi="Open Sans"/>
        </w:rPr>
        <w:t xml:space="preserve"> V</w:t>
      </w:r>
    </w:p>
    <w:p w:rsidR="00673612" w:rsidRPr="00F91F3E" w:rsidRDefault="00F91F3E" w:rsidP="00696870">
      <w:pPr>
        <w:pStyle w:val="Heading1"/>
        <w:numPr>
          <w:ilvl w:val="0"/>
          <w:numId w:val="0"/>
        </w:numPr>
        <w:ind w:left="567"/>
        <w:rPr>
          <w:rFonts w:ascii="Open Sans" w:hAnsi="Open Sans"/>
          <w:lang w:val="fr-CA"/>
        </w:rPr>
        <w:sectPr w:rsidR="00673612" w:rsidRPr="00F91F3E" w:rsidSect="008F6149">
          <w:pgSz w:w="11906" w:h="16838" w:code="9"/>
          <w:pgMar w:top="1418" w:right="1701" w:bottom="1985" w:left="1701" w:header="709" w:footer="1134" w:gutter="0"/>
          <w:cols w:space="708"/>
          <w:vAlign w:val="center"/>
          <w:titlePg/>
          <w:docGrid w:linePitch="360"/>
        </w:sectPr>
      </w:pPr>
      <w:bookmarkStart w:id="73" w:name="_Toc280342991"/>
      <w:r w:rsidRPr="00F91F3E">
        <w:rPr>
          <w:rFonts w:ascii="Open Sans" w:hAnsi="Open Sans"/>
          <w:lang w:val="fr-CA"/>
        </w:rPr>
        <w:t xml:space="preserve">Dijeliti tajne i boriti se protiv kriminala </w:t>
      </w:r>
      <w:r w:rsidR="00673612" w:rsidRPr="00F91F3E">
        <w:rPr>
          <w:rFonts w:ascii="Open Sans" w:hAnsi="Open Sans"/>
          <w:lang w:val="fr-CA"/>
        </w:rPr>
        <w:t>-</w:t>
      </w:r>
      <w:r w:rsidRPr="00F91F3E">
        <w:rPr>
          <w:rFonts w:ascii="Open Sans" w:hAnsi="Open Sans"/>
          <w:i/>
          <w:lang w:val="fr-CA"/>
        </w:rPr>
        <w:t>Kriptografija</w:t>
      </w:r>
      <w:bookmarkEnd w:id="73"/>
    </w:p>
    <w:p w:rsidR="00673612" w:rsidRPr="00673612" w:rsidRDefault="00673612" w:rsidP="007537E8">
      <w:pPr>
        <w:pStyle w:val="HiddenfromContents"/>
        <w:ind w:firstLine="0"/>
        <w:rPr>
          <w:rFonts w:ascii="Open Sans" w:hAnsi="Open Sans"/>
        </w:rPr>
      </w:pPr>
      <w:r w:rsidRPr="00673612">
        <w:rPr>
          <w:rFonts w:ascii="Open Sans" w:hAnsi="Open Sans"/>
        </w:rPr>
        <w:lastRenderedPageBreak/>
        <w:t>Sharing Secrets and Fighting Crim</w:t>
      </w:r>
      <w:bookmarkStart w:id="74" w:name="_GoBack"/>
      <w:bookmarkEnd w:id="74"/>
      <w:r w:rsidRPr="00673612">
        <w:rPr>
          <w:rFonts w:ascii="Open Sans" w:hAnsi="Open Sans"/>
        </w:rPr>
        <w:t>e</w:t>
      </w:r>
    </w:p>
    <w:p w:rsidR="00673612" w:rsidRPr="00673612" w:rsidRDefault="00673612">
      <w:pPr>
        <w:rPr>
          <w:rFonts w:ascii="Open Sans" w:hAnsi="Open Sans"/>
        </w:rPr>
      </w:pPr>
      <w:r w:rsidRPr="00673612">
        <w:rPr>
          <w:rFonts w:ascii="Open Sans" w:hAnsi="Open Sans"/>
        </w:rPr>
        <w:t>You’ve heard of spies and secret agents using hidden codes or magic invisible writing to exchange messages.  Well, that’s how the subject of “cryptography” started out, as the art of writing and deciphering secret codes.  During the Second World War, the English built special-purpose electronic code-breaking machines and used them to crack military codes.  And then computers came along and changed everything, and cryptography entered a new era.  Massive amounts of computation, that would have been quite unimaginable before, could be deployed to help break codes.  When people began to share computer systems with each other, there were new uses for secret passwords.  When computers were linked up in networks, there were new reasons to protect information from people who would have liked to have got hold of it.  When electronic mail arrived, it became important to make sure that people who sign messages are really who they say they are.  Now that people can</w:t>
      </w:r>
      <w:r w:rsidR="00E54279">
        <w:rPr>
          <w:rFonts w:ascii="Open Sans" w:hAnsi="Open Sans"/>
        </w:rPr>
        <w:t xml:space="preserve"> do online banking, and</w:t>
      </w:r>
      <w:r w:rsidRPr="00673612">
        <w:rPr>
          <w:rFonts w:ascii="Open Sans" w:hAnsi="Open Sans"/>
        </w:rPr>
        <w:t xml:space="preserve"> buy and sell goods using computers, we need secure ways of placing orders and sending cash on computer networks.  And the growing threat of a terrorist attacking a computer system makes computer security ever more important.</w:t>
      </w:r>
    </w:p>
    <w:p w:rsidR="00673612" w:rsidRPr="00673612" w:rsidRDefault="00673612">
      <w:pPr>
        <w:rPr>
          <w:rFonts w:ascii="Open Sans" w:hAnsi="Open Sans"/>
        </w:rPr>
      </w:pPr>
      <w:r w:rsidRPr="00673612">
        <w:rPr>
          <w:rFonts w:ascii="Open Sans" w:hAnsi="Open Sans"/>
        </w:rPr>
        <w:t xml:space="preserve">Cryptography probably makes you think of computers storing secret passwords, and jumbling up the letters of messages so that the enemy can't read them.  But the reality is very different.  Modern computer systems </w:t>
      </w:r>
      <w:r w:rsidRPr="00673612">
        <w:rPr>
          <w:rFonts w:ascii="Open Sans" w:hAnsi="Open Sans"/>
          <w:i/>
        </w:rPr>
        <w:t>don’t</w:t>
      </w:r>
      <w:r w:rsidRPr="00673612">
        <w:rPr>
          <w:rFonts w:ascii="Open Sans" w:hAnsi="Open Sans"/>
        </w:rPr>
        <w:t xml:space="preserve"> store secret passwords, because if they did, anyone who managed to get access to them would be able to break through all the security in the system.  That would be disastrous: they could make phoney bank transfers, send messages pretending to be someone else, read everyone’s secret files, command armies, bring down governments.  Nowadays, passwords are handled using the “one-way functions” that we talked about in Activity 14.  And encryption is</w:t>
      </w:r>
      <w:r w:rsidRPr="00673612">
        <w:rPr>
          <w:rFonts w:ascii="Open Sans" w:hAnsi="Open Sans"/>
          <w:i/>
        </w:rPr>
        <w:t xml:space="preserve"> not</w:t>
      </w:r>
      <w:r w:rsidRPr="00673612">
        <w:rPr>
          <w:rFonts w:ascii="Open Sans" w:hAnsi="Open Sans"/>
        </w:rPr>
        <w:t xml:space="preserve"> just jumbling up the letters of messages: it’s done using techniques involving really hard problems—like the “intractable” ones introduced in Part IV.</w:t>
      </w:r>
    </w:p>
    <w:p w:rsidR="00673612" w:rsidRPr="00673612" w:rsidRDefault="00673612">
      <w:pPr>
        <w:rPr>
          <w:rFonts w:ascii="Open Sans" w:hAnsi="Open Sans"/>
        </w:rPr>
      </w:pPr>
      <w:r w:rsidRPr="00673612">
        <w:rPr>
          <w:rFonts w:ascii="Open Sans" w:hAnsi="Open Sans"/>
        </w:rPr>
        <w:t>Using cryptography, you can do things that you might think are impossible.  In this section you will discover a simple way to calculate the average age of the people in a group without anyone having to let anyone else know what their age is.  You will find out how two people who don’t trust each other can toss a coin and agree on the outcome even though they are in different cities and can’t both see the coin being tossed.  And you will find a way to encode secret messages that can only be decoded by one person, even though everyone knows how to encode them.</w:t>
      </w:r>
    </w:p>
    <w:p w:rsidR="00673612" w:rsidRPr="00673612" w:rsidRDefault="00673612">
      <w:pPr>
        <w:pStyle w:val="Heading6"/>
        <w:spacing w:before="0" w:after="240"/>
        <w:rPr>
          <w:rFonts w:ascii="Open Sans" w:hAnsi="Open Sans"/>
        </w:rPr>
      </w:pPr>
      <w:r w:rsidRPr="00673612">
        <w:rPr>
          <w:rFonts w:ascii="Open Sans" w:hAnsi="Open Sans"/>
        </w:rPr>
        <w:t>For teachers</w:t>
      </w:r>
    </w:p>
    <w:p w:rsidR="00673612" w:rsidRPr="00673612" w:rsidRDefault="00673612">
      <w:pPr>
        <w:rPr>
          <w:rFonts w:ascii="Open Sans" w:hAnsi="Open Sans"/>
        </w:rPr>
      </w:pPr>
      <w:r w:rsidRPr="00673612">
        <w:rPr>
          <w:rFonts w:ascii="Open Sans" w:hAnsi="Open Sans"/>
        </w:rPr>
        <w:t>The activities that follow provide hands-on experience with modern cryptographic techniques—which are very different from what most people conjure up when they think of secrecy and computers.</w:t>
      </w:r>
    </w:p>
    <w:p w:rsidR="00673612" w:rsidRPr="00673612" w:rsidRDefault="00673612">
      <w:pPr>
        <w:rPr>
          <w:rFonts w:ascii="Open Sans" w:hAnsi="Open Sans"/>
        </w:rPr>
      </w:pPr>
      <w:r w:rsidRPr="00673612">
        <w:rPr>
          <w:rFonts w:ascii="Open Sans" w:hAnsi="Open Sans"/>
        </w:rPr>
        <w:t xml:space="preserve">There are two key ideas.  The first is the notion of a “protocol,” which is a formal statement of a transaction.  Protocols may bring to mind diplomats, even etiquette, but computers use them too!  Seemingly difficult tasks can be accomplished by surprising simple protocols.  Activity 16, which only takes a few minutes, shows how a group of people, cooperating together, can easily calculate their average age (or income), without anyone finding out any individual’s age (or income).  The second key idea is the role that computational complexity—intractability—can play when interacting with others through computers.  Activity 17 shows how two people who don’t necessarily trust each other can </w:t>
      </w:r>
      <w:r w:rsidRPr="00673612">
        <w:rPr>
          <w:rFonts w:ascii="Open Sans" w:hAnsi="Open Sans"/>
        </w:rPr>
        <w:lastRenderedPageBreak/>
        <w:t>agree on the outcome of a coin toss when they are connected only by telephone.  (This activity also introduces, as an aside, the idea of Boolean logic circuits and how to work with them.)  Activity 18 shows how people can use computational techniques to encrypt messages securely, even though the method for performing the encoding is public knowledge.</w:t>
      </w:r>
    </w:p>
    <w:p w:rsidR="00673612" w:rsidRPr="00673612" w:rsidRDefault="00673612">
      <w:pPr>
        <w:rPr>
          <w:rFonts w:ascii="Open Sans" w:hAnsi="Open Sans"/>
        </w:rPr>
      </w:pPr>
      <w:r w:rsidRPr="00673612">
        <w:rPr>
          <w:rFonts w:ascii="Open Sans" w:hAnsi="Open Sans"/>
        </w:rPr>
        <w:t>Some of these activities—particularly the last one—are hard work.  You will have to motivate your class by instilling into the students a sense of wonder that such things can be done at all, for the activities really do accomplish things that most people would think were impossible.  It is vital to create this sense of wonder, communicate it, and pause frequently to keep it alive throughout the activity so that students do not miss the (amazing!) forest for the (perhaps rather tiresome) trees.  These activities are among the most challenging and technically intricate in the book.  If they turn out to be too difficult, please skip to Part VI, which has a completely different, non-technical, character.</w:t>
      </w:r>
    </w:p>
    <w:p w:rsidR="00673612" w:rsidRPr="00673612" w:rsidRDefault="00673612">
      <w:pPr>
        <w:pStyle w:val="Heading6"/>
        <w:rPr>
          <w:rFonts w:ascii="Open Sans" w:hAnsi="Open Sans"/>
        </w:rPr>
      </w:pPr>
      <w:r w:rsidRPr="00673612">
        <w:rPr>
          <w:rFonts w:ascii="Open Sans" w:hAnsi="Open Sans"/>
        </w:rPr>
        <w:t>For the technically-minded</w:t>
      </w:r>
    </w:p>
    <w:p w:rsidR="00673612" w:rsidRPr="00673612" w:rsidRDefault="00673612">
      <w:pPr>
        <w:rPr>
          <w:rFonts w:ascii="Open Sans" w:hAnsi="Open Sans"/>
        </w:rPr>
      </w:pPr>
      <w:r w:rsidRPr="00673612">
        <w:rPr>
          <w:rFonts w:ascii="Open Sans" w:hAnsi="Open Sans"/>
        </w:rPr>
        <w:t>As computers encroach upon our daily lives, the application of cryptography is potentially rather tendentious.  Most people simply don’t realize what modern cryptographic protocols are capable of.  The result is that when large institutions—both governmental and commercial—set up systems that involve personal information, it tends to be technocrats who make the key decisions on how things are to be handled, what is to be collected, what is to be made available, and to whom.  If people had a better understanding of the possibilities opened up by modern technology, they would be able to participate more actively in such decisions, and society might end up with a different information infrastructure.</w:t>
      </w:r>
    </w:p>
    <w:p w:rsidR="00673612" w:rsidRPr="00673612" w:rsidRDefault="00673612">
      <w:pPr>
        <w:rPr>
          <w:rFonts w:ascii="Open Sans" w:hAnsi="Open Sans"/>
        </w:rPr>
      </w:pPr>
      <w:r w:rsidRPr="00673612">
        <w:rPr>
          <w:rFonts w:ascii="Open Sans" w:hAnsi="Open Sans"/>
        </w:rPr>
        <w:t>This material on information-hiding protocols, cryptographic protocols, and public-key encryption is generally considered to be pretty advanced.  But the ideas themselves are not difficult.  It’s the technicalities, not the underlying concepts that are hard to understand.  In practical situations involving electronic commerce, the technicalities are buried inside computer software, which renders the new technologies of encryption very easy to use.  But it’s also important to understand the ideas on which they are based, in order to gain insight into what can be done.</w:t>
      </w:r>
    </w:p>
    <w:p w:rsidR="00673612" w:rsidRPr="00673612" w:rsidRDefault="00673612">
      <w:pPr>
        <w:rPr>
          <w:rFonts w:ascii="Open Sans" w:hAnsi="Open Sans"/>
        </w:rPr>
      </w:pPr>
      <w:r w:rsidRPr="00673612">
        <w:rPr>
          <w:rFonts w:ascii="Open Sans" w:hAnsi="Open Sans"/>
        </w:rPr>
        <w:t xml:space="preserve">Cryptographic systems are of great interest to governments, not just because they want to keep official communications secure, but because of concerns that encrypted communication could be used by people involved in illegal activities such as drug trafficking and terrorism.  If such people use encryption then wire-tapping becomes useless unless a decryption method is available.  These concerns have created a lot of debate between people concerned with law enforcement, who want to limit the strength of cryptographic systems, and civil libertarians, who are uncomfortable with the government having access to the private communications.  For a while the US government has restricted the use of some cryptographic methods by deeming them to be munitions—like bombs and guns, anyone can set up a secure communication system given the right information and some technical ability, but they are dangerous in the wrong hands.  At one stage there was extensive debate over the “Clipper Chip,” a system that has an extra password called a </w:t>
      </w:r>
      <w:r w:rsidRPr="00673612">
        <w:rPr>
          <w:rFonts w:ascii="Open Sans" w:hAnsi="Open Sans"/>
          <w:i/>
        </w:rPr>
        <w:t>key escrow</w:t>
      </w:r>
      <w:r w:rsidRPr="00673612">
        <w:rPr>
          <w:rFonts w:ascii="Open Sans" w:hAnsi="Open Sans"/>
        </w:rPr>
        <w:t>, which is held by a government agency that allows it to decode any message encrypted by the chip.  The FBI and US Justice department wanted this chip to be widely used for communications, but this has drawn considerable opposition because of threats to privacy.  All sorts of cryptographic systems are technically feasible, but they aren’t necessarily politically acceptable!</w:t>
      </w:r>
    </w:p>
    <w:p w:rsidR="00673612" w:rsidRPr="00673612" w:rsidRDefault="00673612">
      <w:pPr>
        <w:rPr>
          <w:rFonts w:ascii="Open Sans" w:hAnsi="Open Sans"/>
        </w:rPr>
      </w:pPr>
      <w:r w:rsidRPr="00673612">
        <w:rPr>
          <w:rFonts w:ascii="Open Sans" w:hAnsi="Open Sans"/>
        </w:rPr>
        <w:lastRenderedPageBreak/>
        <w:t>Cryptographic ideas have many applications other than keeping messages secret.  Like verifying that messages really were sent by the people who said they sent them—this is “authentication,” and without it electronic commerce is impossible.  There are ways to let people vote by computer without anyone else being able to find out who they voted for—even those who run the computer system—yet still prevent people from voting more than once.  And you can even play cards over the phone—which may sound silly until you realize that making business deals is a lot like playing poker.</w:t>
      </w:r>
    </w:p>
    <w:p w:rsidR="00673612" w:rsidRPr="00673612" w:rsidRDefault="00673612">
      <w:pPr>
        <w:rPr>
          <w:rFonts w:ascii="Open Sans" w:hAnsi="Open Sans"/>
        </w:rPr>
      </w:pPr>
      <w:r w:rsidRPr="00673612">
        <w:rPr>
          <w:rFonts w:ascii="Open Sans" w:hAnsi="Open Sans"/>
        </w:rPr>
        <w:t xml:space="preserve">These things sound impossible.  How could you even begin to shuffle a deck of cards over the phone if you’re in competition with the person at the other end and so can’t trust them?  How could you possibly detect that someone has intercepted a message, modified it, and then passed it off as the original?  Yet if you can’t do those things, you can’t conduct business electronically.  You </w:t>
      </w:r>
      <w:r w:rsidRPr="00673612">
        <w:rPr>
          <w:rFonts w:ascii="Open Sans" w:hAnsi="Open Sans"/>
          <w:i/>
        </w:rPr>
        <w:t>have</w:t>
      </w:r>
      <w:r w:rsidRPr="00673612">
        <w:rPr>
          <w:rFonts w:ascii="Open Sans" w:hAnsi="Open Sans"/>
        </w:rPr>
        <w:t xml:space="preserve"> to prevent technically-minded criminals from forging authorizations for withdrawals from bank accounts by intercepting the phone line between a point-of-sale terminal and the bank.  You </w:t>
      </w:r>
      <w:r w:rsidRPr="00673612">
        <w:rPr>
          <w:rFonts w:ascii="Open Sans" w:hAnsi="Open Sans"/>
          <w:i/>
        </w:rPr>
        <w:t>have</w:t>
      </w:r>
      <w:r w:rsidRPr="00673612">
        <w:rPr>
          <w:rFonts w:ascii="Open Sans" w:hAnsi="Open Sans"/>
        </w:rPr>
        <w:t xml:space="preserve"> to prevent business competitors from wreaking havoc by generating false orders or false contracts.  With modern cryptographic techniques such miracles can be done, and these activities show how.</w:t>
      </w:r>
    </w:p>
    <w:p w:rsidR="00673612" w:rsidRPr="00673612" w:rsidRDefault="00673612">
      <w:pPr>
        <w:rPr>
          <w:rFonts w:ascii="Open Sans" w:hAnsi="Open Sans"/>
        </w:rPr>
      </w:pPr>
      <w:r w:rsidRPr="00673612">
        <w:rPr>
          <w:rFonts w:ascii="Open Sans" w:hAnsi="Open Sans"/>
        </w:rPr>
        <w:t>There are many interesting books about codes and code-breaking.</w:t>
      </w:r>
      <w:r w:rsidRPr="00673612">
        <w:rPr>
          <w:rFonts w:ascii="Open Sans" w:hAnsi="Open Sans"/>
          <w:i/>
        </w:rPr>
        <w:t xml:space="preserve">  Codebreakers: the inside story of Bletchley Park</w:t>
      </w:r>
      <w:r w:rsidRPr="00673612">
        <w:rPr>
          <w:rFonts w:ascii="Open Sans" w:hAnsi="Open Sans"/>
        </w:rPr>
        <w:t xml:space="preserve"> edited by Hinsley and Stripp, gives first-hand accounts of how some of the first computers were used to break codes during the Second World War, significantly shortening the war and saving many lives.</w:t>
      </w:r>
    </w:p>
    <w:p w:rsidR="00673612" w:rsidRPr="00673612" w:rsidRDefault="00673612">
      <w:pPr>
        <w:rPr>
          <w:rFonts w:ascii="Open Sans" w:hAnsi="Open Sans"/>
        </w:rPr>
        <w:sectPr w:rsidR="00673612" w:rsidRPr="00673612" w:rsidSect="008F6149">
          <w:headerReference w:type="even" r:id="rId187"/>
          <w:headerReference w:type="default" r:id="rId188"/>
          <w:pgSz w:w="11906" w:h="16838"/>
          <w:pgMar w:top="1418" w:right="1701" w:bottom="1985" w:left="1701" w:header="709" w:footer="376" w:gutter="0"/>
          <w:cols w:space="720"/>
        </w:sectPr>
      </w:pPr>
    </w:p>
    <w:p w:rsidR="00673612" w:rsidRPr="00673612" w:rsidRDefault="005A4B2D">
      <w:pPr>
        <w:pStyle w:val="HiddenfromContents"/>
        <w:rPr>
          <w:rFonts w:ascii="Open Sans" w:hAnsi="Open Sans"/>
        </w:rPr>
      </w:pPr>
      <w:r>
        <w:rPr>
          <w:rFonts w:ascii="Open Sans" w:hAnsi="Open Sans"/>
        </w:rPr>
        <w:lastRenderedPageBreak/>
        <w:t>Activity 17</w:t>
      </w:r>
    </w:p>
    <w:p w:rsidR="00673612" w:rsidRPr="00673612" w:rsidRDefault="00673612">
      <w:pPr>
        <w:pStyle w:val="ActivityName"/>
        <w:rPr>
          <w:rFonts w:ascii="Open Sans" w:hAnsi="Open Sans"/>
          <w:i/>
        </w:rPr>
      </w:pPr>
      <w:bookmarkStart w:id="75" w:name="_TOC56125"/>
      <w:bookmarkStart w:id="76" w:name="_Toc280342992"/>
      <w:bookmarkEnd w:id="75"/>
      <w:r w:rsidRPr="00673612">
        <w:rPr>
          <w:rFonts w:ascii="Open Sans" w:hAnsi="Open Sans"/>
        </w:rPr>
        <w:t>Sharing secrets—</w:t>
      </w:r>
      <w:r w:rsidRPr="00673612">
        <w:rPr>
          <w:rFonts w:ascii="Open Sans" w:hAnsi="Open Sans"/>
          <w:i/>
        </w:rPr>
        <w:t>Information hiding protocols</w:t>
      </w:r>
      <w:bookmarkEnd w:id="76"/>
    </w:p>
    <w:p w:rsidR="00673612" w:rsidRPr="00673612" w:rsidRDefault="00673612">
      <w:pPr>
        <w:pStyle w:val="Heading6"/>
        <w:rPr>
          <w:rFonts w:ascii="Open Sans" w:hAnsi="Open Sans"/>
        </w:rPr>
      </w:pPr>
      <w:r w:rsidRPr="00673612">
        <w:rPr>
          <w:rFonts w:ascii="Open Sans" w:hAnsi="Open Sans"/>
        </w:rPr>
        <w:t>Summary</w:t>
      </w:r>
    </w:p>
    <w:p w:rsidR="00673612" w:rsidRPr="00673612" w:rsidRDefault="00673612">
      <w:pPr>
        <w:rPr>
          <w:rFonts w:ascii="Open Sans" w:hAnsi="Open Sans"/>
        </w:rPr>
      </w:pPr>
      <w:r w:rsidRPr="00673612">
        <w:rPr>
          <w:rFonts w:ascii="Open Sans" w:hAnsi="Open Sans"/>
        </w:rPr>
        <w:t>Cryptographic techniques enable us to share information with other people, yet still maintain a surprisingly high level of privacy.  This activity illustrates a situation where information is shared, and yet none of it is revealed: a group of students will calculate their average age without anyone having to reveal to anyone else what their age is.</w:t>
      </w:r>
    </w:p>
    <w:p w:rsidR="00E54279" w:rsidRPr="00673612" w:rsidRDefault="00E54279" w:rsidP="003F05F7">
      <w:pPr>
        <w:pStyle w:val="Heading6"/>
        <w:rPr>
          <w:rFonts w:ascii="Open Sans" w:hAnsi="Open Sans"/>
        </w:rPr>
      </w:pPr>
      <w:r w:rsidRPr="00673612">
        <w:rPr>
          <w:rFonts w:ascii="Open Sans" w:hAnsi="Open Sans"/>
        </w:rPr>
        <w:t>Curriculum Links</w:t>
      </w:r>
    </w:p>
    <w:p w:rsidR="00E54279" w:rsidRDefault="00E54279" w:rsidP="00CB0BBD">
      <w:pPr>
        <w:pStyle w:val="Bulleted"/>
        <w:numPr>
          <w:ilvl w:val="0"/>
          <w:numId w:val="39"/>
        </w:numPr>
        <w:rPr>
          <w:rFonts w:ascii="Open Sans" w:hAnsi="Open Sans"/>
        </w:rPr>
      </w:pPr>
      <w:r w:rsidRPr="00673612">
        <w:rPr>
          <w:rFonts w:ascii="Open Sans" w:hAnsi="Open Sans"/>
        </w:rPr>
        <w:t xml:space="preserve">Mathematics </w:t>
      </w:r>
      <w:r>
        <w:rPr>
          <w:rFonts w:ascii="Open Sans" w:hAnsi="Open Sans"/>
        </w:rPr>
        <w:t xml:space="preserve"> – </w:t>
      </w:r>
      <w:r w:rsidR="003F05F7">
        <w:rPr>
          <w:rFonts w:ascii="Open Sans" w:hAnsi="Open Sans"/>
        </w:rPr>
        <w:t>Sums and averages</w:t>
      </w:r>
    </w:p>
    <w:p w:rsidR="00673612" w:rsidRPr="00673612" w:rsidRDefault="00673612">
      <w:pPr>
        <w:pStyle w:val="Heading6"/>
        <w:rPr>
          <w:rFonts w:ascii="Open Sans" w:hAnsi="Open Sans"/>
        </w:rPr>
      </w:pPr>
      <w:r w:rsidRPr="00673612">
        <w:rPr>
          <w:rFonts w:ascii="Open Sans" w:hAnsi="Open Sans"/>
        </w:rPr>
        <w:t xml:space="preserve">Skills </w:t>
      </w:r>
    </w:p>
    <w:p w:rsidR="00673612" w:rsidRPr="00673612" w:rsidRDefault="00E54279" w:rsidP="00CB0BBD">
      <w:pPr>
        <w:pStyle w:val="Bulleted"/>
        <w:numPr>
          <w:ilvl w:val="0"/>
          <w:numId w:val="38"/>
        </w:numPr>
        <w:ind w:left="924" w:hanging="385"/>
        <w:rPr>
          <w:rFonts w:ascii="Open Sans" w:hAnsi="Open Sans"/>
        </w:rPr>
      </w:pPr>
      <w:r>
        <w:rPr>
          <w:rFonts w:ascii="Open Sans" w:hAnsi="Open Sans"/>
        </w:rPr>
        <w:t>Calculating an average</w:t>
      </w:r>
    </w:p>
    <w:p w:rsidR="00673612" w:rsidRPr="00673612" w:rsidRDefault="00E54279" w:rsidP="00CB0BBD">
      <w:pPr>
        <w:pStyle w:val="Bulleted"/>
        <w:numPr>
          <w:ilvl w:val="0"/>
          <w:numId w:val="38"/>
        </w:numPr>
        <w:ind w:left="924" w:hanging="385"/>
        <w:rPr>
          <w:rFonts w:ascii="Open Sans" w:hAnsi="Open Sans"/>
        </w:rPr>
      </w:pPr>
      <w:r>
        <w:rPr>
          <w:rFonts w:ascii="Open Sans" w:hAnsi="Open Sans"/>
        </w:rPr>
        <w:t>Random numbers</w:t>
      </w:r>
    </w:p>
    <w:p w:rsidR="00673612" w:rsidRPr="00673612" w:rsidRDefault="00E54279" w:rsidP="00CB0BBD">
      <w:pPr>
        <w:pStyle w:val="Bulleted"/>
        <w:numPr>
          <w:ilvl w:val="0"/>
          <w:numId w:val="38"/>
        </w:numPr>
        <w:ind w:left="924" w:hanging="385"/>
        <w:rPr>
          <w:rFonts w:ascii="Open Sans" w:hAnsi="Open Sans"/>
        </w:rPr>
      </w:pPr>
      <w:r>
        <w:rPr>
          <w:rFonts w:ascii="Open Sans" w:hAnsi="Open Sans"/>
        </w:rPr>
        <w:t>Cooperative tasks</w:t>
      </w:r>
    </w:p>
    <w:p w:rsidR="00673612" w:rsidRPr="00673612" w:rsidRDefault="00673612">
      <w:pPr>
        <w:pStyle w:val="Heading6"/>
        <w:rPr>
          <w:rFonts w:ascii="Open Sans" w:hAnsi="Open Sans"/>
        </w:rPr>
      </w:pPr>
      <w:r w:rsidRPr="00673612">
        <w:rPr>
          <w:rFonts w:ascii="Open Sans" w:hAnsi="Open Sans"/>
        </w:rPr>
        <w:t xml:space="preserve">Ages </w:t>
      </w:r>
    </w:p>
    <w:p w:rsidR="00673612" w:rsidRPr="00673612" w:rsidRDefault="00673612" w:rsidP="00CB0BBD">
      <w:pPr>
        <w:pStyle w:val="Bulleted"/>
        <w:numPr>
          <w:ilvl w:val="0"/>
          <w:numId w:val="38"/>
        </w:numPr>
        <w:ind w:left="924" w:hanging="385"/>
        <w:rPr>
          <w:rFonts w:ascii="Open Sans" w:hAnsi="Open Sans"/>
        </w:rPr>
      </w:pPr>
      <w:r w:rsidRPr="00673612">
        <w:rPr>
          <w:rFonts w:ascii="Open Sans" w:hAnsi="Open Sans"/>
        </w:rPr>
        <w:t>7 years and up</w:t>
      </w:r>
    </w:p>
    <w:p w:rsidR="00673612" w:rsidRPr="00673612" w:rsidRDefault="00673612">
      <w:pPr>
        <w:pStyle w:val="Heading6"/>
        <w:rPr>
          <w:rFonts w:ascii="Open Sans" w:hAnsi="Open Sans"/>
        </w:rPr>
      </w:pPr>
      <w:r w:rsidRPr="00673612">
        <w:rPr>
          <w:rFonts w:ascii="Open Sans" w:hAnsi="Open Sans"/>
        </w:rPr>
        <w:t xml:space="preserve">Materials </w:t>
      </w:r>
    </w:p>
    <w:p w:rsidR="00673612" w:rsidRPr="00673612" w:rsidRDefault="00673612">
      <w:pPr>
        <w:rPr>
          <w:rFonts w:ascii="Open Sans" w:hAnsi="Open Sans"/>
        </w:rPr>
      </w:pPr>
      <w:r w:rsidRPr="00673612">
        <w:rPr>
          <w:rFonts w:ascii="Open Sans" w:hAnsi="Open Sans"/>
        </w:rPr>
        <w:t>Each group of students will need:</w:t>
      </w:r>
    </w:p>
    <w:p w:rsidR="00673612" w:rsidRPr="00673612" w:rsidRDefault="00673612" w:rsidP="00CB0BBD">
      <w:pPr>
        <w:pStyle w:val="Bulleted"/>
        <w:numPr>
          <w:ilvl w:val="0"/>
          <w:numId w:val="38"/>
        </w:numPr>
        <w:ind w:left="924" w:hanging="385"/>
        <w:rPr>
          <w:rFonts w:ascii="Open Sans" w:hAnsi="Open Sans"/>
        </w:rPr>
      </w:pPr>
      <w:r w:rsidRPr="00673612">
        <w:rPr>
          <w:rFonts w:ascii="Open Sans" w:hAnsi="Open Sans"/>
        </w:rPr>
        <w:t>a small pad of paper, and</w:t>
      </w:r>
    </w:p>
    <w:p w:rsidR="00673612" w:rsidRPr="00673612" w:rsidRDefault="00673612" w:rsidP="00CB0BBD">
      <w:pPr>
        <w:pStyle w:val="Bulleted"/>
        <w:numPr>
          <w:ilvl w:val="0"/>
          <w:numId w:val="38"/>
        </w:numPr>
        <w:ind w:left="924" w:hanging="385"/>
        <w:rPr>
          <w:rFonts w:ascii="Open Sans" w:hAnsi="Open Sans"/>
        </w:rPr>
      </w:pPr>
      <w:r w:rsidRPr="00673612">
        <w:rPr>
          <w:rFonts w:ascii="Open Sans" w:hAnsi="Open Sans"/>
        </w:rPr>
        <w:t xml:space="preserve">a pen. </w:t>
      </w:r>
      <w:r w:rsidRPr="00673612">
        <w:br w:type="page"/>
      </w:r>
      <w:r w:rsidRPr="00673612">
        <w:rPr>
          <w:rFonts w:ascii="Open Sans" w:hAnsi="Open Sans"/>
        </w:rPr>
        <w:lastRenderedPageBreak/>
        <w:t>Sharing Secrets</w:t>
      </w:r>
    </w:p>
    <w:p w:rsidR="00673612" w:rsidRPr="00673612" w:rsidRDefault="008B61D4">
      <w:pPr>
        <w:pStyle w:val="Heading6"/>
        <w:rPr>
          <w:rFonts w:ascii="Open Sans" w:hAnsi="Open Sans"/>
        </w:rPr>
      </w:pPr>
      <w:r>
        <w:rPr>
          <w:rFonts w:ascii="Open Sans" w:hAnsi="Open Sans"/>
          <w:noProof/>
          <w:lang w:val="en-US"/>
        </w:rPr>
        <w:drawing>
          <wp:anchor distT="152400" distB="152400" distL="152400" distR="152400" simplePos="0" relativeHeight="251673600" behindDoc="0" locked="0" layoutInCell="1" allowOverlap="1" wp14:anchorId="2E2ED00B" wp14:editId="70AB12EC">
            <wp:simplePos x="0" y="0"/>
            <wp:positionH relativeFrom="column">
              <wp:align>center</wp:align>
            </wp:positionH>
            <wp:positionV relativeFrom="line">
              <wp:posOffset>0</wp:posOffset>
            </wp:positionV>
            <wp:extent cx="5043170" cy="1783080"/>
            <wp:effectExtent l="0" t="0" r="11430" b="0"/>
            <wp:wrapTopAndBottom/>
            <wp:docPr id="122"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04317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Introduction</w:t>
      </w:r>
    </w:p>
    <w:p w:rsidR="00673612" w:rsidRPr="00673612" w:rsidRDefault="00673612">
      <w:pPr>
        <w:rPr>
          <w:rFonts w:ascii="Open Sans" w:hAnsi="Open Sans"/>
        </w:rPr>
      </w:pPr>
      <w:r w:rsidRPr="00673612">
        <w:rPr>
          <w:rFonts w:ascii="Open Sans" w:hAnsi="Open Sans"/>
        </w:rPr>
        <w:t>This activity involves finding the average age of a group of students, without anyone having to reveal what their age is.  Alternatively, one could work out the average income (allowance) of the students in the group, or some similar personal detail.  Calculating these statistics works particularly well with adults, because older people can be more sensitive about details like age and income.</w:t>
      </w:r>
    </w:p>
    <w:p w:rsidR="00673612" w:rsidRPr="00673612" w:rsidRDefault="00673612">
      <w:pPr>
        <w:rPr>
          <w:rFonts w:ascii="Open Sans" w:hAnsi="Open Sans"/>
        </w:rPr>
      </w:pPr>
      <w:r w:rsidRPr="00673612">
        <w:rPr>
          <w:rFonts w:ascii="Open Sans" w:hAnsi="Open Sans"/>
        </w:rPr>
        <w:t>You will need at least three students in the group.</w:t>
      </w:r>
    </w:p>
    <w:p w:rsidR="00673612" w:rsidRPr="00673612" w:rsidRDefault="00673612">
      <w:pPr>
        <w:pStyle w:val="Heading6"/>
        <w:rPr>
          <w:rFonts w:ascii="Open Sans" w:hAnsi="Open Sans"/>
        </w:rPr>
      </w:pPr>
      <w:r w:rsidRPr="00673612">
        <w:rPr>
          <w:rFonts w:ascii="Open Sans" w:hAnsi="Open Sans"/>
        </w:rPr>
        <w:t>Discussion</w:t>
      </w:r>
    </w:p>
    <w:p w:rsidR="00673612" w:rsidRPr="00673612" w:rsidRDefault="00673612" w:rsidP="00CB0BBD">
      <w:pPr>
        <w:pStyle w:val="InstList"/>
        <w:numPr>
          <w:ilvl w:val="0"/>
          <w:numId w:val="32"/>
        </w:numPr>
        <w:ind w:left="851" w:hanging="284"/>
        <w:rPr>
          <w:rFonts w:ascii="Open Sans" w:hAnsi="Open Sans"/>
        </w:rPr>
      </w:pPr>
      <w:r w:rsidRPr="00673612">
        <w:rPr>
          <w:rFonts w:ascii="Open Sans" w:hAnsi="Open Sans"/>
        </w:rPr>
        <w:t>Explain to the group that you would like to work out their average age, without anyone telling anyone else what their age is.  Ask for suggestions about how this might be done, or even whether they believe it can be done.</w:t>
      </w:r>
    </w:p>
    <w:p w:rsidR="00673612" w:rsidRPr="00673612" w:rsidRDefault="008B61D4" w:rsidP="00CB0BBD">
      <w:pPr>
        <w:pStyle w:val="InstList"/>
        <w:numPr>
          <w:ilvl w:val="0"/>
          <w:numId w:val="32"/>
        </w:numPr>
        <w:ind w:left="851" w:hanging="284"/>
        <w:rPr>
          <w:rFonts w:ascii="Open Sans" w:hAnsi="Open Sans"/>
        </w:rPr>
      </w:pPr>
      <w:r>
        <w:rPr>
          <w:rFonts w:ascii="Open Sans" w:hAnsi="Open Sans"/>
          <w:noProof/>
          <w:lang w:val="en-US"/>
        </w:rPr>
        <w:drawing>
          <wp:anchor distT="152400" distB="152400" distL="152400" distR="152400" simplePos="0" relativeHeight="251674624" behindDoc="0" locked="0" layoutInCell="1" allowOverlap="1" wp14:anchorId="54EFFF0D" wp14:editId="6E9638C6">
            <wp:simplePos x="0" y="0"/>
            <wp:positionH relativeFrom="column">
              <wp:align>right</wp:align>
            </wp:positionH>
            <wp:positionV relativeFrom="line">
              <wp:posOffset>0</wp:posOffset>
            </wp:positionV>
            <wp:extent cx="2160270" cy="1820545"/>
            <wp:effectExtent l="0" t="0" r="0" b="8255"/>
            <wp:wrapThrough wrapText="left">
              <wp:wrapPolygon edited="0">
                <wp:start x="0" y="0"/>
                <wp:lineTo x="0" y="21397"/>
                <wp:lineTo x="21333" y="21397"/>
                <wp:lineTo x="21333" y="0"/>
                <wp:lineTo x="0" y="0"/>
              </wp:wrapPolygon>
            </wp:wrapThrough>
            <wp:docPr id="12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60270"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Select about six to ten students to work with. Give the pad and pen to the first student, and ask them to secretly write down a randomly chosen three-digit number on the top sheet of paper.  In this example, 613 has been chosen as the random number.</w:t>
      </w:r>
    </w:p>
    <w:p w:rsidR="00673612" w:rsidRPr="00673612" w:rsidRDefault="00673612" w:rsidP="00CB0BBD">
      <w:pPr>
        <w:pStyle w:val="InstList"/>
        <w:numPr>
          <w:ilvl w:val="0"/>
          <w:numId w:val="32"/>
        </w:numPr>
        <w:ind w:left="851" w:hanging="284"/>
        <w:rPr>
          <w:rFonts w:ascii="Open Sans" w:hAnsi="Open Sans"/>
        </w:rPr>
      </w:pPr>
      <w:r w:rsidRPr="00673612">
        <w:rPr>
          <w:rFonts w:ascii="Open Sans" w:hAnsi="Open Sans"/>
        </w:rPr>
        <w:t>Have the first student tear off the first page, add their age to the random number, and write it on the second sheet on the pad.  The first student's age is 8, so the second sheet shows 621.  They should keep the page that was torn off (and not show it to anyone.)</w:t>
      </w:r>
    </w:p>
    <w:p w:rsidR="00673612" w:rsidRPr="00673612" w:rsidRDefault="00673612" w:rsidP="00CB0BBD">
      <w:pPr>
        <w:pStyle w:val="InstList"/>
        <w:numPr>
          <w:ilvl w:val="0"/>
          <w:numId w:val="32"/>
        </w:numPr>
        <w:ind w:left="851" w:hanging="284"/>
        <w:rPr>
          <w:rFonts w:ascii="Open Sans" w:hAnsi="Open Sans"/>
        </w:rPr>
      </w:pPr>
      <w:r w:rsidRPr="00673612">
        <w:rPr>
          <w:rFonts w:ascii="Open Sans" w:hAnsi="Open Sans"/>
        </w:rPr>
        <w:t>The pad is then passed to the second student, who adds their age to the number on the top, tears off the page, and writes the total on the next page. In the example, the second student is 10 years old.</w:t>
      </w:r>
    </w:p>
    <w:p w:rsidR="00673612" w:rsidRPr="00673612" w:rsidRDefault="00673612" w:rsidP="00CB0BBD">
      <w:pPr>
        <w:pStyle w:val="InstList"/>
        <w:numPr>
          <w:ilvl w:val="0"/>
          <w:numId w:val="32"/>
        </w:numPr>
        <w:ind w:left="851" w:hanging="284"/>
        <w:rPr>
          <w:rFonts w:ascii="Open Sans" w:hAnsi="Open Sans"/>
        </w:rPr>
      </w:pPr>
      <w:r w:rsidRPr="00673612">
        <w:rPr>
          <w:rFonts w:ascii="Open Sans" w:hAnsi="Open Sans"/>
        </w:rPr>
        <w:t>Continue this process having a student tear off the top page and add their age to the number on it, until all the students have had the pad.</w:t>
      </w:r>
    </w:p>
    <w:p w:rsidR="00673612" w:rsidRPr="00673612" w:rsidRDefault="00673612" w:rsidP="00CB0BBD">
      <w:pPr>
        <w:pStyle w:val="InstList"/>
        <w:numPr>
          <w:ilvl w:val="0"/>
          <w:numId w:val="32"/>
        </w:numPr>
        <w:ind w:left="851" w:hanging="284"/>
        <w:rPr>
          <w:rFonts w:ascii="Open Sans" w:hAnsi="Open Sans"/>
        </w:rPr>
      </w:pPr>
      <w:r w:rsidRPr="00673612">
        <w:rPr>
          <w:rFonts w:ascii="Open Sans" w:hAnsi="Open Sans"/>
        </w:rPr>
        <w:t xml:space="preserve">Return the pad to the first student. Have that student subtract their original random number from the number on the pad.  In the example, the pad has been around five students, and the final number, 657, has the original number, 613, subtracted from it, </w:t>
      </w:r>
      <w:r w:rsidRPr="00673612">
        <w:rPr>
          <w:rFonts w:ascii="Open Sans" w:hAnsi="Open Sans"/>
        </w:rPr>
        <w:lastRenderedPageBreak/>
        <w:t>giving the number 44.  This number is the sum of the students' ages, and the average can be calculated by dividing by the number of students; thus the average age of our example group is 8.8 years old.</w:t>
      </w:r>
    </w:p>
    <w:p w:rsidR="00673612" w:rsidRPr="00673612" w:rsidRDefault="00673612" w:rsidP="00CB0BBD">
      <w:pPr>
        <w:pStyle w:val="InstList"/>
        <w:numPr>
          <w:ilvl w:val="0"/>
          <w:numId w:val="32"/>
        </w:numPr>
        <w:ind w:left="851" w:hanging="284"/>
        <w:rPr>
          <w:rFonts w:ascii="Open Sans" w:hAnsi="Open Sans"/>
        </w:rPr>
      </w:pPr>
      <w:r w:rsidRPr="00673612">
        <w:rPr>
          <w:rFonts w:ascii="Open Sans" w:hAnsi="Open Sans"/>
        </w:rPr>
        <w:t>Point out to the students that so long as everyone destroys their piece of paper, no-one can work out an individual’s age unless two people decide to cooperate.</w:t>
      </w:r>
    </w:p>
    <w:p w:rsidR="00673612" w:rsidRPr="00673612" w:rsidRDefault="00673612">
      <w:pPr>
        <w:pStyle w:val="Heading6"/>
        <w:rPr>
          <w:rFonts w:ascii="Open Sans" w:hAnsi="Open Sans"/>
        </w:rPr>
      </w:pPr>
      <w:r w:rsidRPr="00673612">
        <w:rPr>
          <w:rFonts w:ascii="Open Sans" w:hAnsi="Open Sans"/>
        </w:rPr>
        <w:t>Variations and extensions</w:t>
      </w:r>
    </w:p>
    <w:p w:rsidR="009F772F" w:rsidRDefault="00673612">
      <w:pPr>
        <w:rPr>
          <w:rFonts w:ascii="Open Sans" w:hAnsi="Open Sans"/>
        </w:rPr>
        <w:sectPr w:rsidR="009F772F" w:rsidSect="00894B96">
          <w:headerReference w:type="even" r:id="rId191"/>
          <w:headerReference w:type="default" r:id="rId192"/>
          <w:pgSz w:w="11906" w:h="16838"/>
          <w:pgMar w:top="1418" w:right="1701" w:bottom="1985" w:left="1701" w:header="709" w:footer="387" w:gutter="0"/>
          <w:cols w:space="720"/>
        </w:sectPr>
      </w:pPr>
      <w:r w:rsidRPr="00673612">
        <w:rPr>
          <w:rFonts w:ascii="Open Sans" w:hAnsi="Open Sans"/>
        </w:rPr>
        <w:t>This system could be adapted to allow secret voting by having each person add one if they are voting yes, and zero if they are voting no.  Of course, if someone adds more than one (or less than zero) then the voting would be unfair, although they would be running the risk of arousing suspicion if everyone voted yes, since the number of yes votes would be more than the number of people.</w:t>
      </w:r>
    </w:p>
    <w:p w:rsidR="009F772F" w:rsidRPr="00673612" w:rsidRDefault="009F772F" w:rsidP="009F772F">
      <w:pPr>
        <w:pStyle w:val="HiddenfromContents"/>
        <w:rPr>
          <w:rFonts w:ascii="Open Sans" w:hAnsi="Open Sans"/>
        </w:rPr>
      </w:pPr>
      <w:r>
        <w:rPr>
          <w:rFonts w:ascii="Open Sans" w:hAnsi="Open Sans"/>
        </w:rPr>
        <w:lastRenderedPageBreak/>
        <w:t>What’s it all about?</w:t>
      </w:r>
    </w:p>
    <w:p w:rsidR="00673612" w:rsidRPr="00673612" w:rsidRDefault="00673612">
      <w:pPr>
        <w:rPr>
          <w:rFonts w:ascii="Open Sans" w:hAnsi="Open Sans"/>
        </w:rPr>
      </w:pPr>
      <w:r w:rsidRPr="00673612">
        <w:rPr>
          <w:rFonts w:ascii="Open Sans" w:hAnsi="Open Sans"/>
        </w:rPr>
        <w:t>Computers store a lot of personal information about us: our bank balance, our social networks, how much tax we owe, how long we have held a driver’s license, our credit history, examination results, medical records, and so on.  Privacy is very important!  But we do need to be able to share some of this information with other people.  For example, when paying for goods at a store using a bank card, we recognize that the store needs to verify that we have the funds available.</w:t>
      </w:r>
    </w:p>
    <w:p w:rsidR="00673612" w:rsidRPr="00673612" w:rsidRDefault="00673612">
      <w:pPr>
        <w:rPr>
          <w:rFonts w:ascii="Open Sans" w:hAnsi="Open Sans"/>
        </w:rPr>
      </w:pPr>
      <w:r w:rsidRPr="00673612">
        <w:rPr>
          <w:rFonts w:ascii="Open Sans" w:hAnsi="Open Sans"/>
        </w:rPr>
        <w:t>Often we end up providing more information than is really necessary. For example, if we perform an electronic transaction at a store, they essentially discover who we bank with, what our account number is, and what our name is.  Furthermore, the bank finds out where we have done our shopping.  Banks could create a profile of someone by monitoring things like where they buy gas or groceries, how much they spend on these items each day, and when these places are visited.  If we had paid by cash then none of this information would have been revealed.  Most people wouldn’t worry too much about this information being shared, but there is the potential for it to be abused, whether for targeted marketing (for example, sending travel advertisements to people who spend a lot on air tickets), discrimination (such as offering better service to someone whose bank usually only takes on wealthy clients), or even blackmail (such as threatening to reveal the details of an embarrassing transaction).  If nothing else, people might change the way they shop if they think that someone might be monitoring them.</w:t>
      </w:r>
    </w:p>
    <w:p w:rsidR="00673612" w:rsidRPr="00673612" w:rsidRDefault="00673612">
      <w:pPr>
        <w:rPr>
          <w:rFonts w:ascii="Open Sans" w:hAnsi="Open Sans"/>
        </w:rPr>
      </w:pPr>
      <w:r w:rsidRPr="00673612">
        <w:rPr>
          <w:rFonts w:ascii="Open Sans" w:hAnsi="Open Sans"/>
        </w:rPr>
        <w:t>This loss of privacy is fairly widely accepted, yet cryptographic protocols exist that allow us to make electronic financial transactions with the same level of privacy as we would get with cash.  It might be hard to believe that money can be transferred from your bank account to a store’s account without anyone knowing where the money was coming from or going to.  This activity makes such a transaction seem a little more plausible: both situations involve limited sharing of information, and this can be made possible by a clever protocol.</w:t>
      </w:r>
    </w:p>
    <w:p w:rsidR="00673612" w:rsidRPr="00673612" w:rsidRDefault="00673612">
      <w:pPr>
        <w:pStyle w:val="Heading6"/>
        <w:rPr>
          <w:rFonts w:ascii="Open Sans" w:hAnsi="Open Sans"/>
        </w:rPr>
      </w:pPr>
      <w:r w:rsidRPr="00673612">
        <w:rPr>
          <w:rFonts w:ascii="Open Sans" w:hAnsi="Open Sans"/>
        </w:rPr>
        <w:t>Further reading</w:t>
      </w:r>
    </w:p>
    <w:p w:rsidR="00673612" w:rsidRPr="00673612" w:rsidRDefault="00673612">
      <w:pPr>
        <w:rPr>
          <w:rFonts w:ascii="Open Sans" w:hAnsi="Open Sans"/>
        </w:rPr>
      </w:pPr>
      <w:r w:rsidRPr="00673612">
        <w:rPr>
          <w:rFonts w:ascii="Open Sans" w:hAnsi="Open Sans"/>
        </w:rPr>
        <w:t xml:space="preserve">A classic paper that highlights these issues was written by David Chaum, with the provocative title “Security without identification: transaction systems to make Big Brother obsolete.”  The paper is quite readable, and gives simple examples of information hiding protocols, including how completely private transactions can be made using “electronic cash.”  It can be found in </w:t>
      </w:r>
      <w:r w:rsidRPr="00673612">
        <w:rPr>
          <w:rFonts w:ascii="Open Sans" w:hAnsi="Open Sans"/>
          <w:i/>
        </w:rPr>
        <w:t>Communications of the ACM</w:t>
      </w:r>
      <w:r w:rsidRPr="00673612">
        <w:rPr>
          <w:rFonts w:ascii="Open Sans" w:hAnsi="Open Sans"/>
        </w:rPr>
        <w:t>, October 1985.</w:t>
      </w:r>
    </w:p>
    <w:p w:rsidR="00673612" w:rsidRPr="00673612" w:rsidRDefault="00673612">
      <w:pPr>
        <w:pStyle w:val="NumberedNormal"/>
        <w:tabs>
          <w:tab w:val="clear" w:pos="1647"/>
          <w:tab w:val="left" w:pos="567"/>
        </w:tabs>
        <w:rPr>
          <w:rFonts w:ascii="Open Sans" w:hAnsi="Open Sans"/>
        </w:rPr>
        <w:sectPr w:rsidR="00673612" w:rsidRPr="00673612" w:rsidSect="00894B96">
          <w:pgSz w:w="11906" w:h="16838"/>
          <w:pgMar w:top="1418" w:right="1701" w:bottom="1985" w:left="1701" w:header="709" w:footer="387" w:gutter="0"/>
          <w:cols w:space="720"/>
        </w:sectPr>
      </w:pPr>
    </w:p>
    <w:p w:rsidR="00673612" w:rsidRPr="00673612" w:rsidRDefault="005A4B2D">
      <w:pPr>
        <w:pStyle w:val="HiddenfromContents"/>
        <w:rPr>
          <w:rFonts w:ascii="Open Sans" w:hAnsi="Open Sans"/>
        </w:rPr>
      </w:pPr>
      <w:r>
        <w:rPr>
          <w:rFonts w:ascii="Open Sans" w:hAnsi="Open Sans"/>
        </w:rPr>
        <w:lastRenderedPageBreak/>
        <w:t>Activity 18</w:t>
      </w:r>
    </w:p>
    <w:p w:rsidR="00673612" w:rsidRPr="00673612" w:rsidRDefault="00673612" w:rsidP="00894B96">
      <w:pPr>
        <w:pStyle w:val="ActivityName"/>
        <w:ind w:left="567" w:firstLine="0"/>
        <w:rPr>
          <w:rFonts w:ascii="Open Sans" w:hAnsi="Open Sans"/>
        </w:rPr>
      </w:pPr>
      <w:bookmarkStart w:id="77" w:name="_TOC61837"/>
      <w:bookmarkStart w:id="78" w:name="_Toc280342993"/>
      <w:bookmarkEnd w:id="77"/>
      <w:r w:rsidRPr="00673612">
        <w:rPr>
          <w:rFonts w:ascii="Open Sans" w:hAnsi="Open Sans"/>
        </w:rPr>
        <w:t>The Peruvian coin flip—</w:t>
      </w:r>
      <w:r w:rsidRPr="00673612">
        <w:rPr>
          <w:rFonts w:ascii="Open Sans" w:hAnsi="Open Sans"/>
          <w:i/>
        </w:rPr>
        <w:t>Cryptographic protocols</w:t>
      </w:r>
      <w:bookmarkEnd w:id="78"/>
    </w:p>
    <w:p w:rsidR="00673612" w:rsidRPr="00673612" w:rsidRDefault="00673612">
      <w:pPr>
        <w:pStyle w:val="Heading6"/>
        <w:rPr>
          <w:rFonts w:ascii="Open Sans" w:hAnsi="Open Sans"/>
        </w:rPr>
      </w:pPr>
      <w:r w:rsidRPr="00673612">
        <w:rPr>
          <w:rFonts w:ascii="Open Sans" w:hAnsi="Open Sans"/>
        </w:rPr>
        <w:t>Summary</w:t>
      </w:r>
    </w:p>
    <w:p w:rsidR="00673612" w:rsidRPr="00673612" w:rsidRDefault="00673612">
      <w:pPr>
        <w:rPr>
          <w:rFonts w:ascii="Open Sans" w:hAnsi="Open Sans"/>
        </w:rPr>
      </w:pPr>
      <w:r w:rsidRPr="00673612">
        <w:rPr>
          <w:rFonts w:ascii="Open Sans" w:hAnsi="Open Sans"/>
        </w:rPr>
        <w:t>This activity shows how to accomplish a simple, but nevertheless seemingly impossible task—making a fair random choice by flipping a coin, between two people who don’t necessarily trust each other, and are connected only by a telephone.</w:t>
      </w:r>
    </w:p>
    <w:p w:rsidR="00673612" w:rsidRPr="00673612" w:rsidRDefault="00673612">
      <w:pPr>
        <w:pStyle w:val="Heading6"/>
        <w:rPr>
          <w:rFonts w:ascii="Open Sans" w:hAnsi="Open Sans"/>
        </w:rPr>
      </w:pPr>
      <w:r w:rsidRPr="00673612">
        <w:rPr>
          <w:rFonts w:ascii="Open Sans" w:hAnsi="Open Sans"/>
        </w:rPr>
        <w:t>Curriculum links</w:t>
      </w:r>
    </w:p>
    <w:p w:rsidR="00673612" w:rsidRDefault="003F05F7" w:rsidP="00CB0BBD">
      <w:pPr>
        <w:pStyle w:val="Bulleted"/>
        <w:numPr>
          <w:ilvl w:val="0"/>
          <w:numId w:val="38"/>
        </w:numPr>
        <w:ind w:left="924" w:hanging="385"/>
        <w:rPr>
          <w:rFonts w:ascii="Open Sans" w:hAnsi="Open Sans"/>
        </w:rPr>
      </w:pPr>
      <w:r>
        <w:rPr>
          <w:rFonts w:ascii="Open Sans" w:hAnsi="Open Sans"/>
        </w:rPr>
        <w:t>Mathematics – logical reasoning</w:t>
      </w:r>
    </w:p>
    <w:p w:rsidR="001A4434" w:rsidRDefault="001A4434" w:rsidP="00CB0BBD">
      <w:pPr>
        <w:pStyle w:val="Bulleted"/>
        <w:numPr>
          <w:ilvl w:val="0"/>
          <w:numId w:val="38"/>
        </w:numPr>
        <w:ind w:left="924" w:hanging="385"/>
        <w:rPr>
          <w:rFonts w:ascii="Open Sans" w:hAnsi="Open Sans"/>
        </w:rPr>
      </w:pPr>
      <w:r>
        <w:rPr>
          <w:rFonts w:ascii="Open Sans" w:hAnsi="Open Sans"/>
        </w:rPr>
        <w:t xml:space="preserve">Mathematics – Boolean </w:t>
      </w:r>
      <w:r w:rsidR="00F52539">
        <w:rPr>
          <w:rFonts w:ascii="Open Sans" w:hAnsi="Open Sans"/>
        </w:rPr>
        <w:t>logic</w:t>
      </w:r>
    </w:p>
    <w:p w:rsidR="009F772F" w:rsidRPr="009F772F" w:rsidRDefault="009F772F" w:rsidP="009F772F">
      <w:pPr>
        <w:pStyle w:val="Bulleted"/>
        <w:numPr>
          <w:ilvl w:val="0"/>
          <w:numId w:val="0"/>
        </w:numPr>
        <w:ind w:left="539"/>
        <w:rPr>
          <w:rFonts w:ascii="Open Sans" w:hAnsi="Open Sans"/>
          <w:b/>
        </w:rPr>
      </w:pPr>
      <w:r w:rsidRPr="009F772F">
        <w:rPr>
          <w:rFonts w:ascii="Open Sans" w:hAnsi="Open Sans"/>
          <w:b/>
        </w:rPr>
        <w:t>Skills</w:t>
      </w:r>
    </w:p>
    <w:p w:rsidR="009F772F" w:rsidRDefault="009F772F" w:rsidP="00CB0BBD">
      <w:pPr>
        <w:pStyle w:val="Bulleted"/>
        <w:numPr>
          <w:ilvl w:val="0"/>
          <w:numId w:val="43"/>
        </w:numPr>
        <w:rPr>
          <w:rFonts w:ascii="Open Sans" w:hAnsi="Open Sans"/>
        </w:rPr>
      </w:pPr>
      <w:r>
        <w:rPr>
          <w:rFonts w:ascii="Open Sans" w:hAnsi="Open Sans"/>
        </w:rPr>
        <w:t>Boolean Logic</w:t>
      </w:r>
    </w:p>
    <w:p w:rsidR="009F772F" w:rsidRDefault="009F772F" w:rsidP="00CB0BBD">
      <w:pPr>
        <w:pStyle w:val="Bulleted"/>
        <w:numPr>
          <w:ilvl w:val="0"/>
          <w:numId w:val="43"/>
        </w:numPr>
        <w:rPr>
          <w:rFonts w:ascii="Open Sans" w:hAnsi="Open Sans"/>
        </w:rPr>
      </w:pPr>
      <w:r>
        <w:rPr>
          <w:rFonts w:ascii="Open Sans" w:hAnsi="Open Sans"/>
        </w:rPr>
        <w:t>Functions</w:t>
      </w:r>
    </w:p>
    <w:p w:rsidR="009F772F" w:rsidRPr="00673612" w:rsidRDefault="009F772F" w:rsidP="00CB0BBD">
      <w:pPr>
        <w:pStyle w:val="Bulleted"/>
        <w:numPr>
          <w:ilvl w:val="0"/>
          <w:numId w:val="43"/>
        </w:numPr>
        <w:rPr>
          <w:rFonts w:ascii="Open Sans" w:hAnsi="Open Sans"/>
        </w:rPr>
      </w:pPr>
      <w:r>
        <w:rPr>
          <w:rFonts w:ascii="Open Sans" w:hAnsi="Open Sans"/>
        </w:rPr>
        <w:t>Puzzle Solving</w:t>
      </w:r>
    </w:p>
    <w:p w:rsidR="00673612" w:rsidRPr="00673612" w:rsidRDefault="00673612">
      <w:pPr>
        <w:pStyle w:val="Heading6"/>
        <w:rPr>
          <w:rFonts w:ascii="Open Sans" w:hAnsi="Open Sans"/>
        </w:rPr>
      </w:pPr>
      <w:r w:rsidRPr="00673612">
        <w:rPr>
          <w:rFonts w:ascii="Open Sans" w:hAnsi="Open Sans"/>
        </w:rPr>
        <w:t xml:space="preserve">Ages </w:t>
      </w:r>
    </w:p>
    <w:p w:rsidR="00673612" w:rsidRPr="00673612" w:rsidRDefault="00673612" w:rsidP="00CB0BBD">
      <w:pPr>
        <w:pStyle w:val="Bulleted"/>
        <w:numPr>
          <w:ilvl w:val="0"/>
          <w:numId w:val="38"/>
        </w:numPr>
        <w:ind w:left="924" w:hanging="385"/>
        <w:rPr>
          <w:rFonts w:ascii="Open Sans" w:hAnsi="Open Sans"/>
        </w:rPr>
      </w:pPr>
      <w:r w:rsidRPr="00673612">
        <w:rPr>
          <w:rFonts w:ascii="Open Sans" w:hAnsi="Open Sans"/>
        </w:rPr>
        <w:t>9 and up</w:t>
      </w:r>
    </w:p>
    <w:p w:rsidR="00673612" w:rsidRPr="00673612" w:rsidRDefault="00673612">
      <w:pPr>
        <w:pStyle w:val="Heading6"/>
        <w:rPr>
          <w:rFonts w:ascii="Open Sans" w:hAnsi="Open Sans"/>
        </w:rPr>
      </w:pPr>
      <w:r w:rsidRPr="00673612">
        <w:rPr>
          <w:rFonts w:ascii="Open Sans" w:hAnsi="Open Sans"/>
        </w:rPr>
        <w:t>Materials</w:t>
      </w:r>
    </w:p>
    <w:p w:rsidR="00673612" w:rsidRPr="00673612" w:rsidRDefault="00673612">
      <w:pPr>
        <w:rPr>
          <w:rFonts w:ascii="Open Sans" w:hAnsi="Open Sans"/>
        </w:rPr>
      </w:pPr>
      <w:r w:rsidRPr="00673612">
        <w:rPr>
          <w:rFonts w:ascii="Open Sans" w:hAnsi="Open Sans"/>
        </w:rPr>
        <w:t>Each group of students will need:</w:t>
      </w:r>
    </w:p>
    <w:p w:rsidR="00673612" w:rsidRPr="00673612" w:rsidRDefault="00673612" w:rsidP="00CB0BBD">
      <w:pPr>
        <w:pStyle w:val="Bulleted"/>
        <w:numPr>
          <w:ilvl w:val="0"/>
          <w:numId w:val="38"/>
        </w:numPr>
        <w:ind w:left="924" w:hanging="385"/>
        <w:rPr>
          <w:rFonts w:ascii="Open Sans" w:hAnsi="Open Sans"/>
        </w:rPr>
      </w:pPr>
      <w:r w:rsidRPr="00673612">
        <w:rPr>
          <w:rFonts w:ascii="Open Sans" w:hAnsi="Open Sans"/>
        </w:rPr>
        <w:t xml:space="preserve">a copy of the reproducible sheet </w:t>
      </w:r>
      <w:r w:rsidRPr="00673612">
        <w:rPr>
          <w:rFonts w:ascii="Open Sans" w:hAnsi="Open Sans"/>
          <w:i/>
        </w:rPr>
        <w:t>The Peruvian Coin Flip</w:t>
      </w:r>
    </w:p>
    <w:p w:rsidR="00673612" w:rsidRPr="00673612" w:rsidRDefault="00673612" w:rsidP="00CB0BBD">
      <w:pPr>
        <w:pStyle w:val="Bulleted"/>
        <w:numPr>
          <w:ilvl w:val="0"/>
          <w:numId w:val="38"/>
        </w:numPr>
        <w:ind w:left="924" w:hanging="385"/>
        <w:rPr>
          <w:rFonts w:ascii="Open Sans" w:hAnsi="Open Sans"/>
        </w:rPr>
      </w:pPr>
      <w:r w:rsidRPr="00673612">
        <w:rPr>
          <w:rFonts w:ascii="Open Sans" w:hAnsi="Open Sans"/>
        </w:rPr>
        <w:t>about two dozen small buttons or counters of two different colors</w:t>
      </w:r>
    </w:p>
    <w:p w:rsidR="009F772F" w:rsidRDefault="00673612" w:rsidP="009F772F">
      <w:pPr>
        <w:pStyle w:val="HiddenfromContents"/>
        <w:rPr>
          <w:rFonts w:ascii="Open Sans" w:hAnsi="Open Sans"/>
        </w:rPr>
      </w:pPr>
      <w:r w:rsidRPr="00673612">
        <w:br w:type="page"/>
      </w:r>
      <w:r w:rsidR="009F772F">
        <w:rPr>
          <w:rFonts w:ascii="Open Sans" w:hAnsi="Open Sans"/>
        </w:rPr>
        <w:lastRenderedPageBreak/>
        <w:t>The Peruvian Coin Flip</w:t>
      </w:r>
    </w:p>
    <w:p w:rsidR="009F772F" w:rsidRPr="009F772F" w:rsidRDefault="009F772F" w:rsidP="009F772F">
      <w:pPr>
        <w:ind w:left="0"/>
      </w:pPr>
      <w:r>
        <w:rPr>
          <w:rFonts w:ascii="Open Sans" w:hAnsi="Open Sans"/>
          <w:noProof/>
          <w:lang w:val="en-US"/>
        </w:rPr>
        <w:drawing>
          <wp:anchor distT="0" distB="0" distL="114300" distR="114300" simplePos="0" relativeHeight="251698176" behindDoc="0" locked="0" layoutInCell="1" allowOverlap="1" wp14:anchorId="16187363" wp14:editId="35F1556B">
            <wp:simplePos x="0" y="0"/>
            <wp:positionH relativeFrom="column">
              <wp:posOffset>69850</wp:posOffset>
            </wp:positionH>
            <wp:positionV relativeFrom="paragraph">
              <wp:posOffset>175260</wp:posOffset>
            </wp:positionV>
            <wp:extent cx="5043170" cy="3687445"/>
            <wp:effectExtent l="0" t="0" r="1143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43170"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3612" w:rsidRPr="00673612" w:rsidRDefault="00673612">
      <w:pPr>
        <w:pStyle w:val="FreeForm"/>
        <w:rPr>
          <w:rFonts w:ascii="Open Sans" w:hAnsi="Open Sans"/>
          <w:b/>
          <w:i/>
          <w:sz w:val="32"/>
        </w:rPr>
      </w:pPr>
    </w:p>
    <w:p w:rsidR="00673612" w:rsidRPr="00673612" w:rsidRDefault="00673612">
      <w:pPr>
        <w:pStyle w:val="Heading6"/>
        <w:rPr>
          <w:rFonts w:ascii="Open Sans" w:hAnsi="Open Sans"/>
        </w:rPr>
      </w:pPr>
      <w:r w:rsidRPr="00673612">
        <w:rPr>
          <w:rFonts w:ascii="Open Sans" w:hAnsi="Open Sans"/>
        </w:rPr>
        <w:t>Introduction</w:t>
      </w:r>
    </w:p>
    <w:p w:rsidR="00673612" w:rsidRPr="00673612" w:rsidRDefault="00673612">
      <w:pPr>
        <w:rPr>
          <w:rFonts w:ascii="Open Sans" w:hAnsi="Open Sans"/>
        </w:rPr>
      </w:pPr>
      <w:r w:rsidRPr="00673612">
        <w:rPr>
          <w:rFonts w:ascii="Open Sans" w:hAnsi="Open Sans"/>
        </w:rPr>
        <w:t>This activity was originally devised when one of the authors (MRF) was working with students in Peru, hence the name.  You can customize the story to suit local conditions.</w:t>
      </w:r>
    </w:p>
    <w:p w:rsidR="00673612" w:rsidRPr="00673612" w:rsidRDefault="00673612">
      <w:pPr>
        <w:rPr>
          <w:rFonts w:ascii="Open Sans" w:hAnsi="Open Sans"/>
        </w:rPr>
      </w:pPr>
      <w:r w:rsidRPr="00673612">
        <w:rPr>
          <w:rFonts w:ascii="Open Sans" w:hAnsi="Open Sans"/>
        </w:rPr>
        <w:t>The soccer teams of Lima and Cuzco have to decide who gets to be the home team for the championship game.  The simplest way would be to flip a coin.  But the cities are far apart, and Alicia, representing Lima, and Benito, representing Cuzco, cannot spend the time and money to get together to flip a coin.  Can they do it over the telephone?  Alicia could flip and Benito could call heads or tails.  But this won’t work because if Benito called heads, Alicia can simply say “sorry, it was tails” and Benito would be none the wiser.  Alicia is not naturally deceitful but this, after all, is an important contest and the temptation is awfully strong.  Even if Alicia were truthful, would Benito believe that if he lost?</w:t>
      </w:r>
    </w:p>
    <w:p w:rsidR="003F05F7" w:rsidRPr="003F05F7" w:rsidRDefault="003F05F7" w:rsidP="003F05F7">
      <w:pPr>
        <w:pBdr>
          <w:top w:val="single" w:sz="4" w:space="1" w:color="auto"/>
          <w:left w:val="single" w:sz="4" w:space="4" w:color="auto"/>
          <w:bottom w:val="single" w:sz="4" w:space="1" w:color="auto"/>
          <w:right w:val="single" w:sz="4" w:space="4" w:color="auto"/>
        </w:pBdr>
        <w:rPr>
          <w:rFonts w:ascii="Open Sans" w:hAnsi="Open Sans"/>
        </w:rPr>
      </w:pPr>
      <w:r w:rsidRPr="003F05F7">
        <w:rPr>
          <w:rFonts w:ascii="Open Sans" w:hAnsi="Open Sans"/>
        </w:rPr>
        <w:t xml:space="preserve">Students will get more out of this activity if they have learned binary number </w:t>
      </w:r>
      <w:r w:rsidR="00C27777">
        <w:rPr>
          <w:rFonts w:ascii="Open Sans" w:hAnsi="Open Sans"/>
        </w:rPr>
        <w:t>representation (</w:t>
      </w:r>
      <w:r w:rsidRPr="00C27777">
        <w:rPr>
          <w:rFonts w:ascii="Open Sans" w:hAnsi="Open Sans"/>
          <w:i/>
        </w:rPr>
        <w:t>Count the dots</w:t>
      </w:r>
      <w:r w:rsidRPr="003F05F7">
        <w:rPr>
          <w:rFonts w:ascii="Open Sans" w:hAnsi="Open Sans"/>
        </w:rPr>
        <w:t xml:space="preserve">), the concept of parity (see </w:t>
      </w:r>
      <w:r w:rsidRPr="00C27777">
        <w:rPr>
          <w:rFonts w:ascii="Open Sans" w:hAnsi="Open Sans"/>
          <w:i/>
        </w:rPr>
        <w:t>Card flip magic</w:t>
      </w:r>
      <w:r w:rsidRPr="003F05F7">
        <w:rPr>
          <w:rFonts w:ascii="Open Sans" w:hAnsi="Open Sans"/>
        </w:rPr>
        <w:t xml:space="preserve">), and have seen the example of one-way functions in </w:t>
      </w:r>
      <w:r w:rsidR="00C27777">
        <w:rPr>
          <w:rFonts w:ascii="Open Sans" w:hAnsi="Open Sans"/>
        </w:rPr>
        <w:t>the</w:t>
      </w:r>
      <w:r w:rsidRPr="003F05F7">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3F05F7">
        <w:rPr>
          <w:rFonts w:ascii="Open Sans" w:hAnsi="Open Sans"/>
        </w:rPr>
        <w:t>.</w:t>
      </w:r>
    </w:p>
    <w:p w:rsidR="00673612" w:rsidRPr="00673612" w:rsidRDefault="00673612">
      <w:pPr>
        <w:rPr>
          <w:rFonts w:ascii="Open Sans" w:hAnsi="Open Sans"/>
        </w:rPr>
      </w:pPr>
      <w:r w:rsidRPr="00673612">
        <w:rPr>
          <w:rFonts w:ascii="Open Sans" w:hAnsi="Open Sans"/>
        </w:rPr>
        <w:t xml:space="preserve">This is what they decide to do.  Working together, they design a circuit made up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 xml:space="preserve">-gates, as explained below.  In principle they can do this over the phone, although admittedly in practice it could turn out to be more than a little tedious (email would work too!)  During the construction process, each has an interest in ensuring that </w:t>
      </w:r>
      <w:r w:rsidRPr="00673612">
        <w:rPr>
          <w:rFonts w:ascii="Open Sans" w:hAnsi="Open Sans"/>
        </w:rPr>
        <w:lastRenderedPageBreak/>
        <w:t>the circuit is complex enough that the other will be unable to cheat.  The final circuit is public knowledge.</w:t>
      </w:r>
    </w:p>
    <w:p w:rsidR="00673612" w:rsidRPr="00673612" w:rsidRDefault="00673612">
      <w:pPr>
        <w:pStyle w:val="Heading6"/>
        <w:rPr>
          <w:rFonts w:ascii="Open Sans" w:hAnsi="Open Sans"/>
        </w:rPr>
      </w:pPr>
      <w:r w:rsidRPr="00673612">
        <w:rPr>
          <w:rFonts w:ascii="Open Sans" w:hAnsi="Open Sans"/>
        </w:rPr>
        <w:t>Discussion</w:t>
      </w:r>
    </w:p>
    <w:p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6672" behindDoc="0" locked="0" layoutInCell="1" allowOverlap="1" wp14:anchorId="3DD88D5C" wp14:editId="1191622A">
            <wp:simplePos x="0" y="0"/>
            <wp:positionH relativeFrom="column">
              <wp:align>right</wp:align>
            </wp:positionH>
            <wp:positionV relativeFrom="line">
              <wp:posOffset>0</wp:posOffset>
            </wp:positionV>
            <wp:extent cx="2160270" cy="901700"/>
            <wp:effectExtent l="0" t="0" r="0" b="12700"/>
            <wp:wrapThrough wrapText="left">
              <wp:wrapPolygon edited="0">
                <wp:start x="0" y="0"/>
                <wp:lineTo x="0" y="21296"/>
                <wp:lineTo x="21333" y="21296"/>
                <wp:lineTo x="21333" y="0"/>
                <wp:lineTo x="0" y="0"/>
              </wp:wrapPolygon>
            </wp:wrapThrough>
            <wp:docPr id="11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6027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rules of </w:t>
      </w:r>
      <w:r w:rsidR="00673612" w:rsidRPr="00673612">
        <w:rPr>
          <w:rFonts w:ascii="Open Sans" w:hAnsi="Open Sans"/>
          <w:i/>
        </w:rPr>
        <w:t>and</w:t>
      </w:r>
      <w:r w:rsidR="00673612" w:rsidRPr="00673612">
        <w:rPr>
          <w:rFonts w:ascii="Open Sans" w:hAnsi="Open Sans"/>
        </w:rPr>
        <w:t xml:space="preserve">-gates and </w:t>
      </w:r>
      <w:r w:rsidR="00673612" w:rsidRPr="00673612">
        <w:rPr>
          <w:rFonts w:ascii="Open Sans" w:hAnsi="Open Sans"/>
          <w:i/>
        </w:rPr>
        <w:t>or</w:t>
      </w:r>
      <w:r w:rsidR="00673612" w:rsidRPr="00673612">
        <w:rPr>
          <w:rFonts w:ascii="Open Sans" w:hAnsi="Open Sans"/>
        </w:rPr>
        <w:t xml:space="preserve">-gates are simple.  Each “gate” has two inputs and one output.  Each of the inputs can be either a 0 or a 1, which can be interpreted as </w:t>
      </w:r>
      <w:r w:rsidR="00673612" w:rsidRPr="00673612">
        <w:rPr>
          <w:rFonts w:ascii="Open Sans" w:hAnsi="Open Sans"/>
          <w:i/>
        </w:rPr>
        <w:t>false</w:t>
      </w:r>
      <w:r w:rsidR="00673612" w:rsidRPr="00673612">
        <w:rPr>
          <w:rFonts w:ascii="Open Sans" w:hAnsi="Open Sans"/>
        </w:rPr>
        <w:t xml:space="preserve"> and </w:t>
      </w:r>
      <w:r w:rsidR="00673612" w:rsidRPr="00673612">
        <w:rPr>
          <w:rFonts w:ascii="Open Sans" w:hAnsi="Open Sans"/>
          <w:i/>
        </w:rPr>
        <w:t>true</w:t>
      </w:r>
      <w:r w:rsidR="00673612" w:rsidRPr="00673612">
        <w:rPr>
          <w:rFonts w:ascii="Open Sans" w:hAnsi="Open Sans"/>
        </w:rPr>
        <w:t xml:space="preserve">, respectively.  The output of an </w:t>
      </w:r>
      <w:r w:rsidR="00673612" w:rsidRPr="00673612">
        <w:rPr>
          <w:rFonts w:ascii="Open Sans" w:hAnsi="Open Sans"/>
          <w:i/>
        </w:rPr>
        <w:t>and</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only if both inputs are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otherwise.  For example, the </w:t>
      </w:r>
      <w:r w:rsidR="00673612" w:rsidRPr="00673612">
        <w:rPr>
          <w:rFonts w:ascii="Open Sans" w:hAnsi="Open Sans"/>
          <w:i/>
        </w:rPr>
        <w:t>and</w:t>
      </w:r>
      <w:r w:rsidR="00673612" w:rsidRPr="00673612">
        <w:rPr>
          <w:rFonts w:ascii="Open Sans" w:hAnsi="Open Sans"/>
        </w:rPr>
        <w:t xml:space="preserve">-gate in has a one and a zero on its inputs (at the top), so the output (the square at the bottom) is a zero.  The output of an </w:t>
      </w:r>
      <w:r w:rsidR="00673612" w:rsidRPr="00673612">
        <w:rPr>
          <w:rFonts w:ascii="Open Sans" w:hAnsi="Open Sans"/>
          <w:i/>
        </w:rPr>
        <w:t>or</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if either (or both) of the inputs is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only if both the inputs are zero.  Thus the output of the </w:t>
      </w:r>
      <w:r w:rsidR="00673612" w:rsidRPr="00673612">
        <w:rPr>
          <w:rFonts w:ascii="Open Sans" w:hAnsi="Open Sans"/>
          <w:i/>
        </w:rPr>
        <w:t>or</w:t>
      </w:r>
      <w:r w:rsidR="00673612" w:rsidRPr="00673612">
        <w:rPr>
          <w:rFonts w:ascii="Open Sans" w:hAnsi="Open Sans"/>
        </w:rPr>
        <w:t>-gate is a one for the inputs zero and one.</w:t>
      </w:r>
    </w:p>
    <w:p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8720" behindDoc="0" locked="0" layoutInCell="1" allowOverlap="1" wp14:anchorId="37B3E3C1" wp14:editId="22243218">
            <wp:simplePos x="0" y="0"/>
            <wp:positionH relativeFrom="column">
              <wp:align>right</wp:align>
            </wp:positionH>
            <wp:positionV relativeFrom="line">
              <wp:posOffset>0</wp:posOffset>
            </wp:positionV>
            <wp:extent cx="3239770" cy="1341120"/>
            <wp:effectExtent l="0" t="0" r="11430" b="5080"/>
            <wp:wrapThrough wrapText="left">
              <wp:wrapPolygon edited="0">
                <wp:start x="0" y="0"/>
                <wp:lineTo x="0" y="21273"/>
                <wp:lineTo x="21507" y="21273"/>
                <wp:lineTo x="21507" y="0"/>
                <wp:lineTo x="0" y="0"/>
              </wp:wrapPolygon>
            </wp:wrapThrough>
            <wp:docPr id="118"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3977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output of one gate can be connected to the input of another (or several others) to produce a more complicated effect.  For example, in the left-hand circuit the outputs from two </w:t>
      </w:r>
      <w:r w:rsidR="00673612" w:rsidRPr="00673612">
        <w:rPr>
          <w:rFonts w:ascii="Open Sans" w:hAnsi="Open Sans"/>
          <w:i/>
        </w:rPr>
        <w:t>or</w:t>
      </w:r>
      <w:r w:rsidR="00673612" w:rsidRPr="00673612">
        <w:rPr>
          <w:rFonts w:ascii="Open Sans" w:hAnsi="Open Sans"/>
        </w:rPr>
        <w:t xml:space="preserve">-gates are connected to the inputs of a third </w:t>
      </w:r>
      <w:r w:rsidR="00673612" w:rsidRPr="00673612">
        <w:rPr>
          <w:rFonts w:ascii="Open Sans" w:hAnsi="Open Sans"/>
          <w:i/>
        </w:rPr>
        <w:t>or</w:t>
      </w:r>
      <w:r w:rsidR="00673612" w:rsidRPr="00673612">
        <w:rPr>
          <w:rFonts w:ascii="Open Sans" w:hAnsi="Open Sans"/>
        </w:rPr>
        <w:t xml:space="preserve">-gate, with the effect that if any of the four inputs is a one then the output will be a one.  In the right-hand circuit the outputs of each of the top two </w:t>
      </w:r>
      <w:r w:rsidR="00673612" w:rsidRPr="00673612">
        <w:rPr>
          <w:rFonts w:ascii="Open Sans" w:hAnsi="Open Sans"/>
          <w:i/>
        </w:rPr>
        <w:t>and</w:t>
      </w:r>
      <w:r w:rsidR="00673612" w:rsidRPr="00673612">
        <w:rPr>
          <w:rFonts w:ascii="Open Sans" w:hAnsi="Open Sans"/>
        </w:rPr>
        <w:t>-gates feeds into the lower two gates, so the whole circuit has two values in its output.</w:t>
      </w:r>
    </w:p>
    <w:p w:rsidR="00673612" w:rsidRPr="00673612" w:rsidRDefault="00673612">
      <w:pPr>
        <w:rPr>
          <w:rFonts w:ascii="Open Sans" w:hAnsi="Open Sans"/>
        </w:rPr>
      </w:pPr>
      <w:r w:rsidRPr="00673612">
        <w:rPr>
          <w:rFonts w:ascii="Open Sans" w:hAnsi="Open Sans"/>
        </w:rPr>
        <w:t xml:space="preserve">For the Peruvian coin flip we need even more complex circuits.  The circuit on the worksheet has six inputs and six outputs.  Here is a worked example for one particular set </w:t>
      </w:r>
      <w:r w:rsidR="008B61D4">
        <w:rPr>
          <w:rFonts w:ascii="Open Sans" w:hAnsi="Open Sans"/>
          <w:noProof/>
          <w:lang w:val="en-US"/>
        </w:rPr>
        <w:drawing>
          <wp:anchor distT="152400" distB="152400" distL="152400" distR="152400" simplePos="0" relativeHeight="251679744" behindDoc="0" locked="0" layoutInCell="1" allowOverlap="1" wp14:anchorId="0B353B15" wp14:editId="2B551260">
            <wp:simplePos x="0" y="0"/>
            <wp:positionH relativeFrom="column">
              <wp:posOffset>1415415</wp:posOffset>
            </wp:positionH>
            <wp:positionV relativeFrom="line">
              <wp:posOffset>469265</wp:posOffset>
            </wp:positionV>
            <wp:extent cx="2879725" cy="2837815"/>
            <wp:effectExtent l="0" t="0" r="0" b="6985"/>
            <wp:wrapTopAndBottom/>
            <wp:docPr id="117"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79725" cy="2837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of input values.</w:t>
      </w:r>
    </w:p>
    <w:p w:rsidR="00673612" w:rsidRPr="00673612" w:rsidRDefault="00673612">
      <w:pPr>
        <w:rPr>
          <w:rFonts w:ascii="Open Sans" w:hAnsi="Open Sans"/>
        </w:rPr>
      </w:pPr>
      <w:r w:rsidRPr="00673612">
        <w:rPr>
          <w:rFonts w:ascii="Open Sans" w:hAnsi="Open Sans"/>
        </w:rPr>
        <w:lastRenderedPageBreak/>
        <w:t xml:space="preserve">The way that this circuit can be used to flip a coin by telephone is as follows.  Alicia selects a random input to the circuit, consisting of six binary digits (zeros or ones), which she keeps secret.  She puts the six digits through the circuit and sends Benito the six bits of output.  Once Benito has the output, he must try to guess whether Alicia’s input has an even or an odd number of ones—in other words, she must guess the </w:t>
      </w:r>
      <w:r w:rsidRPr="00673612">
        <w:rPr>
          <w:rFonts w:ascii="Open Sans" w:hAnsi="Open Sans"/>
          <w:i/>
        </w:rPr>
        <w:t>parity</w:t>
      </w:r>
      <w:r w:rsidRPr="00673612">
        <w:rPr>
          <w:rFonts w:ascii="Open Sans" w:hAnsi="Open Sans"/>
        </w:rPr>
        <w:t xml:space="preserve"> of Alicia’s input.  If the circuit is complex enough then Benito won’t be able to work out the answer, and his guess will have to be a random choice (in fact, he could even toss a coin to choose!)  Benito wins—and the playoff is in Cuzco—if his guess is correct; Alicia wins—and the playoff is in Lima—if Benito guesses incorrectly.  Once Benito has told Alicia his guess, Alicia reveals her secret input so that Benito can confirm that it produces the claimed output.</w:t>
      </w:r>
    </w:p>
    <w:p w:rsidR="00673612" w:rsidRPr="00673612" w:rsidRDefault="00673612" w:rsidP="00CB0BBD">
      <w:pPr>
        <w:numPr>
          <w:ilvl w:val="0"/>
          <w:numId w:val="24"/>
        </w:numPr>
        <w:tabs>
          <w:tab w:val="clear" w:pos="1287"/>
          <w:tab w:val="num" w:pos="927"/>
        </w:tabs>
        <w:ind w:left="927"/>
        <w:rPr>
          <w:rFonts w:ascii="Open Sans" w:hAnsi="Open Sans"/>
        </w:rPr>
      </w:pPr>
      <w:r w:rsidRPr="00673612">
        <w:rPr>
          <w:rFonts w:ascii="Open Sans" w:hAnsi="Open Sans"/>
        </w:rPr>
        <w:t>Divide the students into small groups, give each group the circuit and some counters, and explain the story.  The situation will probably be more meaningful to the students if they imagine one of their sports captains organizing the toss with a rival school.  Establish a convention for the counter colors—red is 0, blue is 1, or some such—and have the students mark it on the legend at the top of the sheet to help them remember.</w:t>
      </w:r>
    </w:p>
    <w:p w:rsidR="00673612" w:rsidRPr="00673612" w:rsidRDefault="00673612" w:rsidP="00CB0BBD">
      <w:pPr>
        <w:numPr>
          <w:ilvl w:val="0"/>
          <w:numId w:val="24"/>
        </w:numPr>
        <w:tabs>
          <w:tab w:val="clear" w:pos="1287"/>
          <w:tab w:val="num" w:pos="927"/>
        </w:tabs>
        <w:ind w:left="927"/>
        <w:rPr>
          <w:rFonts w:ascii="Open Sans" w:hAnsi="Open Sans"/>
        </w:rPr>
      </w:pPr>
      <w:r w:rsidRPr="00673612">
        <w:rPr>
          <w:rFonts w:ascii="Open Sans" w:hAnsi="Open Sans"/>
        </w:rPr>
        <w:t xml:space="preserve">Show the students how to place counters on the inputs to show the digits that Alicia chooses.  Then explain the rules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-gates, which are summarized at the bottom of the sheet (consider getting the students to color these in).</w:t>
      </w:r>
    </w:p>
    <w:p w:rsidR="00673612" w:rsidRDefault="00673612" w:rsidP="00CB0BBD">
      <w:pPr>
        <w:numPr>
          <w:ilvl w:val="0"/>
          <w:numId w:val="24"/>
        </w:numPr>
        <w:tabs>
          <w:tab w:val="clear" w:pos="1287"/>
          <w:tab w:val="num" w:pos="927"/>
        </w:tabs>
        <w:ind w:left="927"/>
        <w:rPr>
          <w:rFonts w:ascii="Open Sans" w:hAnsi="Open Sans"/>
        </w:rPr>
      </w:pPr>
      <w:r w:rsidRPr="00673612">
        <w:rPr>
          <w:rFonts w:ascii="Open Sans" w:hAnsi="Open Sans"/>
        </w:rPr>
        <w:t xml:space="preserve">Show how to work through the circuit, placing counters at the nodes, to derive the corresponding output.  This must be done accurately and takes some care; The table (which should </w:t>
      </w:r>
      <w:r w:rsidRPr="00673612">
        <w:rPr>
          <w:rFonts w:ascii="Open Sans" w:hAnsi="Open Sans"/>
          <w:i/>
        </w:rPr>
        <w:t>not</w:t>
      </w:r>
      <w:r w:rsidRPr="00673612">
        <w:rPr>
          <w:rFonts w:ascii="Open Sans" w:hAnsi="Open Sans"/>
        </w:rPr>
        <w:t xml:space="preserve"> be given to the students) shows the output for each possible input for your own reference in case of any doubt.</w:t>
      </w:r>
    </w:p>
    <w:p w:rsidR="009F772F" w:rsidRDefault="009F772F" w:rsidP="009F772F">
      <w:pPr>
        <w:ind w:left="927"/>
        <w:rPr>
          <w:rFonts w:ascii="Open Sans" w:hAnsi="Open Sans"/>
        </w:rPr>
      </w:pPr>
    </w:p>
    <w:p w:rsidR="009F772F" w:rsidRPr="00673612" w:rsidRDefault="009F772F" w:rsidP="009F772F">
      <w:pPr>
        <w:ind w:left="927"/>
        <w:rPr>
          <w:rFonts w:ascii="Open Sans" w:hAnsi="Open Sans"/>
        </w:rPr>
      </w:pPr>
    </w:p>
    <w:tbl>
      <w:tblPr>
        <w:tblW w:w="0" w:type="auto"/>
        <w:tblInd w:w="100" w:type="dxa"/>
        <w:shd w:val="clear" w:color="auto" w:fill="FFFFFF"/>
        <w:tblLayout w:type="fixed"/>
        <w:tblLook w:val="0000" w:firstRow="0" w:lastRow="0" w:firstColumn="0" w:lastColumn="0" w:noHBand="0" w:noVBand="0"/>
      </w:tblPr>
      <w:tblGrid>
        <w:gridCol w:w="872"/>
        <w:gridCol w:w="872"/>
        <w:gridCol w:w="872"/>
        <w:gridCol w:w="872"/>
        <w:gridCol w:w="872"/>
        <w:gridCol w:w="872"/>
        <w:gridCol w:w="872"/>
        <w:gridCol w:w="872"/>
        <w:gridCol w:w="872"/>
      </w:tblGrid>
      <w:tr w:rsidR="00673612" w:rsidRPr="00673612">
        <w:trPr>
          <w:cantSplit/>
          <w:trHeight w:val="495"/>
        </w:trPr>
        <w:tc>
          <w:tcPr>
            <w:tcW w:w="872" w:type="dxa"/>
            <w:tcBorders>
              <w:top w:val="single" w:sz="2"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000010</w:t>
            </w:r>
          </w:p>
          <w:p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000101</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000111</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r>
      <w:tr w:rsidR="00673612" w:rsidRPr="00673612">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001101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001111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010101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010111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011101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100010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100101</w:t>
            </w:r>
          </w:p>
          <w:p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100111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r>
      <w:tr w:rsidR="00673612" w:rsidRPr="00673612">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101010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101101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101111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110010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110101</w:t>
            </w:r>
          </w:p>
          <w:p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110111</w:t>
            </w:r>
          </w:p>
          <w:p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r w:rsidR="00673612" w:rsidRPr="00673612">
        <w:trPr>
          <w:cantSplit/>
          <w:trHeight w:val="463"/>
        </w:trPr>
        <w:tc>
          <w:tcPr>
            <w:tcW w:w="872" w:type="dxa"/>
            <w:tcBorders>
              <w:top w:val="none" w:sz="8" w:space="0" w:color="000000"/>
              <w:left w:val="single" w:sz="2"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111000</w:t>
            </w:r>
          </w:p>
          <w:p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111001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111011</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111100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111101</w:t>
            </w:r>
          </w:p>
          <w:p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111110</w:t>
            </w:r>
          </w:p>
          <w:p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single" w:sz="2" w:space="0" w:color="000000"/>
            </w:tcBorders>
            <w:shd w:val="clear" w:color="auto" w:fill="FFFFFF"/>
            <w:tcMar>
              <w:top w:w="100" w:type="dxa"/>
              <w:left w:w="100" w:type="dxa"/>
              <w:bottom w:w="100" w:type="dxa"/>
              <w:right w:w="100" w:type="dxa"/>
            </w:tcMar>
          </w:tcPr>
          <w:p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p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bl>
    <w:p w:rsidR="00673612" w:rsidRDefault="00673612" w:rsidP="00894B96">
      <w:pPr>
        <w:ind w:left="644"/>
        <w:rPr>
          <w:rFonts w:ascii="Open Sans" w:hAnsi="Open Sans"/>
        </w:rPr>
      </w:pPr>
    </w:p>
    <w:p w:rsidR="001A4434" w:rsidRPr="00673612" w:rsidRDefault="001A4434" w:rsidP="00894B96">
      <w:pPr>
        <w:ind w:left="644"/>
        <w:rPr>
          <w:rFonts w:ascii="Open Sans" w:hAnsi="Open Sans"/>
        </w:rPr>
      </w:pPr>
    </w:p>
    <w:p w:rsidR="00673612" w:rsidRPr="00673612" w:rsidRDefault="00673612" w:rsidP="00CB0BBD">
      <w:pPr>
        <w:numPr>
          <w:ilvl w:val="0"/>
          <w:numId w:val="24"/>
        </w:numPr>
        <w:tabs>
          <w:tab w:val="clear" w:pos="1287"/>
          <w:tab w:val="num" w:pos="927"/>
        </w:tabs>
        <w:ind w:left="927"/>
        <w:rPr>
          <w:rFonts w:ascii="Open Sans" w:hAnsi="Open Sans"/>
        </w:rPr>
      </w:pPr>
      <w:r w:rsidRPr="00673612">
        <w:rPr>
          <w:rFonts w:ascii="Open Sans" w:hAnsi="Open Sans"/>
        </w:rPr>
        <w:t>Now each group should elect an Alicia and a Benito.  The group can split in half and each half side with Alicia or Benito respectively.  Alicia should choose a random input for the circuit, calculate the output, and tell it to Benito.  Benito guesses the parity of the input (whether it has an odd or even number of ones in it).  It should become evident during this process that Benito’s guess is essentially random.  Alicia then tells everyone what the input was, and Benito wins if she guessed the correct parity.  Benito can verify that Alicia’s didn't change her chosen input by checking that it gives the correct output from the circuit.</w:t>
      </w:r>
    </w:p>
    <w:p w:rsidR="00673612" w:rsidRPr="00673612" w:rsidRDefault="00673612">
      <w:pPr>
        <w:ind w:left="850"/>
        <w:rPr>
          <w:rFonts w:ascii="Open Sans" w:hAnsi="Open Sans"/>
        </w:rPr>
      </w:pPr>
      <w:r w:rsidRPr="00673612">
        <w:rPr>
          <w:rFonts w:ascii="Open Sans" w:hAnsi="Open Sans"/>
        </w:rPr>
        <w:t>At this point the coin toss has been completed.</w:t>
      </w:r>
    </w:p>
    <w:p w:rsidR="00673612" w:rsidRPr="00673612" w:rsidRDefault="00673612">
      <w:pPr>
        <w:ind w:left="850"/>
        <w:rPr>
          <w:rFonts w:ascii="Open Sans" w:hAnsi="Open Sans"/>
        </w:rPr>
      </w:pPr>
      <w:r w:rsidRPr="00673612">
        <w:rPr>
          <w:rFonts w:ascii="Open Sans" w:hAnsi="Open Sans"/>
        </w:rPr>
        <w:t>Benito can cheat if, given an output, he can find the input that produced it.  Thus it is in Alicia’s interests to ensure that the function of the circuit is</w:t>
      </w:r>
      <w:r w:rsidRPr="00673612">
        <w:rPr>
          <w:rFonts w:ascii="Open Sans" w:hAnsi="Open Sans"/>
          <w:i/>
        </w:rPr>
        <w:t xml:space="preserve"> one-way</w:t>
      </w:r>
      <w:r w:rsidRPr="00673612">
        <w:rPr>
          <w:rFonts w:ascii="Open Sans" w:hAnsi="Open Sans"/>
        </w:rPr>
        <w:t>, in the sense discussed in Activity 14, to prevent Benito cheating.  A one-way function is one for which the output is easy to calculate if you know what the input is, but the input is very difficult to calculate for a given output.</w:t>
      </w:r>
    </w:p>
    <w:p w:rsidR="00673612" w:rsidRPr="00673612" w:rsidRDefault="00673612">
      <w:pPr>
        <w:ind w:left="850"/>
        <w:rPr>
          <w:rFonts w:ascii="Open Sans" w:hAnsi="Open Sans"/>
        </w:rPr>
      </w:pPr>
      <w:r w:rsidRPr="00673612">
        <w:rPr>
          <w:rFonts w:ascii="Open Sans" w:hAnsi="Open Sans"/>
        </w:rPr>
        <w:t>Alicia can cheat if she can find two inputs of opposite parity that produce the same output.  Then, whichever way Benito guesses, Alicia can reveal the input that shows him to be wrong.  Thus it is in Benito’s interests to ensure that the circuit does not map many different inputs to the same output.</w:t>
      </w:r>
    </w:p>
    <w:p w:rsidR="00673612" w:rsidRPr="00673612" w:rsidRDefault="00673612" w:rsidP="00CB0BBD">
      <w:pPr>
        <w:numPr>
          <w:ilvl w:val="0"/>
          <w:numId w:val="24"/>
        </w:numPr>
        <w:tabs>
          <w:tab w:val="clear" w:pos="1287"/>
          <w:tab w:val="num" w:pos="927"/>
        </w:tabs>
        <w:ind w:left="927"/>
        <w:rPr>
          <w:rFonts w:ascii="Open Sans" w:hAnsi="Open Sans"/>
        </w:rPr>
      </w:pPr>
      <w:r w:rsidRPr="00673612">
        <w:rPr>
          <w:rFonts w:ascii="Open Sans" w:hAnsi="Open Sans"/>
        </w:rPr>
        <w:t>See if the students can find a way for Alicia or Benito to cheat.  From the first line of the table you can see that several different inputs generate the output 010010—for example, 000001, 000011, 000101, etc.  Thus if Alicia declares the output 010010, she can choose input 000001 if Benito guesses that the parity is even, and 000011 if he guesses that it is odd.</w:t>
      </w:r>
    </w:p>
    <w:p w:rsidR="00673612" w:rsidRPr="00673612" w:rsidRDefault="00673612">
      <w:pPr>
        <w:ind w:left="850"/>
        <w:rPr>
          <w:rFonts w:ascii="Open Sans" w:hAnsi="Open Sans"/>
        </w:rPr>
      </w:pPr>
      <w:r w:rsidRPr="00673612">
        <w:rPr>
          <w:rFonts w:ascii="Open Sans" w:hAnsi="Open Sans"/>
        </w:rPr>
        <w:t>With this circuit, it is hard for Benito to cheat.  But if the output happens to be 011000, then the input must have been 100010—there is no other possibility (you can see this by checking right through the table).  Thus if this is the number that Alicia happens to come up with, Benito can guess even parity and be sure of being correct.  A computer-based system would use many more bits, so there would be too many possibilities to try (each extra bit doubles the number of possibilities).</w:t>
      </w:r>
    </w:p>
    <w:p w:rsidR="00673612" w:rsidRPr="00673612" w:rsidRDefault="00673612" w:rsidP="00CB0BBD">
      <w:pPr>
        <w:numPr>
          <w:ilvl w:val="0"/>
          <w:numId w:val="24"/>
        </w:numPr>
        <w:tabs>
          <w:tab w:val="clear" w:pos="1287"/>
          <w:tab w:val="num" w:pos="927"/>
        </w:tabs>
        <w:ind w:left="927"/>
        <w:rPr>
          <w:rFonts w:ascii="Open Sans" w:hAnsi="Open Sans"/>
        </w:rPr>
      </w:pPr>
      <w:r w:rsidRPr="00673612">
        <w:rPr>
          <w:rFonts w:ascii="Open Sans" w:hAnsi="Open Sans"/>
        </w:rPr>
        <w:t>Now ask the groups of students to devise their own circuits for this game.  See if they can find a circuit that makes it easy for Alicia to cheat, and another that makes it easy for Benito to cheat.  There is no reason why the circuit has to have six inputs, and it may even have different numbers of inputs and outputs.</w:t>
      </w:r>
    </w:p>
    <w:p w:rsidR="009F772F" w:rsidRPr="00673612" w:rsidRDefault="009F772F" w:rsidP="009F772F">
      <w:pPr>
        <w:pStyle w:val="WorksheetTitle"/>
        <w:pBdr>
          <w:left w:val="single" w:sz="4" w:space="0" w:color="auto" w:shadow="1"/>
        </w:pBdr>
        <w:ind w:left="567"/>
        <w:rPr>
          <w:rFonts w:ascii="Open Sans" w:hAnsi="Open Sans"/>
        </w:rPr>
      </w:pPr>
      <w:r>
        <w:rPr>
          <w:rFonts w:ascii="Open Sans" w:hAnsi="Open Sans"/>
          <w:noProof/>
          <w:lang w:val="en-US"/>
        </w:rPr>
        <w:lastRenderedPageBreak/>
        <w:drawing>
          <wp:anchor distT="152400" distB="152400" distL="152400" distR="152400" simplePos="0" relativeHeight="251680768" behindDoc="0" locked="0" layoutInCell="1" allowOverlap="1" wp14:anchorId="1428518C" wp14:editId="67B2B28C">
            <wp:simplePos x="0" y="0"/>
            <wp:positionH relativeFrom="column">
              <wp:posOffset>259080</wp:posOffset>
            </wp:positionH>
            <wp:positionV relativeFrom="line">
              <wp:posOffset>685800</wp:posOffset>
            </wp:positionV>
            <wp:extent cx="5107305" cy="7315200"/>
            <wp:effectExtent l="0" t="0" r="0" b="0"/>
            <wp:wrapTopAndBottom/>
            <wp:docPr id="116"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07305" cy="731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The Peruvian Coin Flip</w:t>
      </w:r>
    </w:p>
    <w:p w:rsidR="00673612" w:rsidRPr="00673612" w:rsidRDefault="00673612">
      <w:pPr>
        <w:pStyle w:val="WorksheetNormal"/>
        <w:rPr>
          <w:rFonts w:ascii="Open Sans" w:hAnsi="Open Sans"/>
        </w:rPr>
      </w:pPr>
      <w:r w:rsidRPr="00673612">
        <w:rPr>
          <w:rFonts w:ascii="Open Sans" w:hAnsi="Open Sans"/>
        </w:rPr>
        <w:t>Choose some inputs for this circuit and work out what the outputs are.</w:t>
      </w:r>
    </w:p>
    <w:p w:rsidR="00673612" w:rsidRPr="009F772F" w:rsidRDefault="00673612">
      <w:pPr>
        <w:pStyle w:val="WorksheetNormal"/>
        <w:rPr>
          <w:rFonts w:ascii="Open Sans" w:hAnsi="Open Sans"/>
          <w:b/>
        </w:rPr>
      </w:pPr>
      <w:r w:rsidRPr="009F772F">
        <w:rPr>
          <w:b/>
        </w:rPr>
        <w:br w:type="page"/>
      </w:r>
      <w:r w:rsidRPr="009F772F">
        <w:rPr>
          <w:rFonts w:ascii="Open Sans" w:hAnsi="Open Sans"/>
          <w:b/>
        </w:rPr>
        <w:lastRenderedPageBreak/>
        <w:t>Variations and extensions</w:t>
      </w:r>
    </w:p>
    <w:p w:rsidR="00673612" w:rsidRPr="00673612" w:rsidRDefault="00673612" w:rsidP="00CB0BBD">
      <w:pPr>
        <w:numPr>
          <w:ilvl w:val="0"/>
          <w:numId w:val="25"/>
        </w:numPr>
        <w:tabs>
          <w:tab w:val="clear" w:pos="1287"/>
          <w:tab w:val="num" w:pos="927"/>
        </w:tabs>
        <w:ind w:left="927"/>
        <w:rPr>
          <w:rFonts w:ascii="Open Sans" w:hAnsi="Open Sans"/>
        </w:rPr>
      </w:pPr>
      <w:r w:rsidRPr="00673612">
        <w:rPr>
          <w:rFonts w:ascii="Open Sans" w:hAnsi="Open Sans"/>
        </w:rPr>
        <w:t xml:space="preserve">An obvious problem in practice is the cooperation that is needed to construct a circuit acceptable to both Alicia and Benito.  This might make the activity fun for the kids, but is likely to render the procedure inoperable in practice—particularly over the phone!  However, there is a simple alternative in which Alicia and Benito construct their circuits independently and make them publicly available.  Then Alicia puts her secret input through </w:t>
      </w:r>
      <w:r w:rsidRPr="00673612">
        <w:rPr>
          <w:rFonts w:ascii="Open Sans" w:hAnsi="Open Sans"/>
          <w:i/>
        </w:rPr>
        <w:t>both</w:t>
      </w:r>
      <w:r w:rsidRPr="00673612">
        <w:rPr>
          <w:rFonts w:ascii="Open Sans" w:hAnsi="Open Sans"/>
        </w:rPr>
        <w:t xml:space="preserve"> circuits, and joins the two outputs together by comparing corresponding bits and making the final output a one if they are equal and zero otherwise.  In this situation, neither participant can cheat if the other doesn’t, for if just one of the circuits is a one-way function then the combination of them both is also a one-way function.</w:t>
      </w:r>
    </w:p>
    <w:p w:rsidR="00673612" w:rsidRPr="00673612" w:rsidRDefault="00673612">
      <w:pPr>
        <w:rPr>
          <w:rFonts w:ascii="Open Sans" w:hAnsi="Open Sans"/>
        </w:rPr>
      </w:pPr>
      <w:r w:rsidRPr="00673612">
        <w:rPr>
          <w:rFonts w:ascii="Open Sans" w:hAnsi="Open Sans"/>
        </w:rPr>
        <w:t xml:space="preserve">The next two variations relate not to cryptographic protocols or the coin-tossing problem </w:t>
      </w:r>
      <w:r w:rsidRPr="00673612">
        <w:rPr>
          <w:rFonts w:ascii="Open Sans" w:hAnsi="Open Sans"/>
          <w:i/>
        </w:rPr>
        <w:t>per se</w:t>
      </w:r>
      <w:r w:rsidRPr="00673612">
        <w:rPr>
          <w:rFonts w:ascii="Open Sans" w:hAnsi="Open Sans"/>
        </w:rPr>
        <w:t xml:space="preserve">, but rather to the idea of circuits constructed out of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gates.  They explore some important notions in the fundamentals not only of computer circuits, but of logic itself.  This kind of logic is called Boolean algebra named after the mathematician George Boole (1815-64).</w:t>
      </w:r>
    </w:p>
    <w:p w:rsidR="00673612" w:rsidRPr="00673612" w:rsidRDefault="008B61D4" w:rsidP="00CB0BBD">
      <w:pPr>
        <w:numPr>
          <w:ilvl w:val="0"/>
          <w:numId w:val="25"/>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1792" behindDoc="0" locked="0" layoutInCell="1" allowOverlap="1" wp14:anchorId="69CD352F" wp14:editId="5E0AA224">
            <wp:simplePos x="0" y="0"/>
            <wp:positionH relativeFrom="column">
              <wp:align>right</wp:align>
            </wp:positionH>
            <wp:positionV relativeFrom="line">
              <wp:posOffset>0</wp:posOffset>
            </wp:positionV>
            <wp:extent cx="1440180" cy="1548765"/>
            <wp:effectExtent l="0" t="0" r="7620" b="635"/>
            <wp:wrapThrough wrapText="left">
              <wp:wrapPolygon edited="0">
                <wp:start x="0" y="0"/>
                <wp:lineTo x="0" y="21255"/>
                <wp:lineTo x="21333" y="21255"/>
                <wp:lineTo x="21333" y="0"/>
                <wp:lineTo x="0" y="0"/>
              </wp:wrapPolygon>
            </wp:wrapThrough>
            <wp:docPr id="11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4018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students may have noticed that the all-zero input, 000000, is bound to produce the all-zero output, and likewise the all-one input 111111 is bound to produce the all-one output.  (There may be other inputs that produce these outputs as well; indeed, there are for the example circuit—000010 produces all zeros, while 110111 produces all ones.)  This is a consequence of the fact that the circuits are made up of </w:t>
      </w:r>
      <w:r w:rsidR="00673612" w:rsidRPr="00673612">
        <w:rPr>
          <w:rFonts w:ascii="Open Sans" w:hAnsi="Open Sans"/>
          <w:i/>
        </w:rPr>
        <w:t>and</w:t>
      </w:r>
      <w:r w:rsidR="00673612" w:rsidRPr="00673612">
        <w:rPr>
          <w:rFonts w:ascii="Open Sans" w:hAnsi="Open Sans"/>
        </w:rPr>
        <w:t xml:space="preserve"> and </w:t>
      </w:r>
      <w:r w:rsidR="00673612" w:rsidRPr="00673612">
        <w:rPr>
          <w:rFonts w:ascii="Open Sans" w:hAnsi="Open Sans"/>
          <w:i/>
        </w:rPr>
        <w:t>or</w:t>
      </w:r>
      <w:r w:rsidR="00673612" w:rsidRPr="00673612">
        <w:rPr>
          <w:rFonts w:ascii="Open Sans" w:hAnsi="Open Sans"/>
        </w:rPr>
        <w:t xml:space="preserve"> gates.  By adding a</w:t>
      </w:r>
      <w:r w:rsidR="00673612" w:rsidRPr="00673612">
        <w:rPr>
          <w:rFonts w:ascii="Open Sans" w:hAnsi="Open Sans"/>
          <w:i/>
        </w:rPr>
        <w:t xml:space="preserve"> not</w:t>
      </w:r>
      <w:r w:rsidR="00673612" w:rsidRPr="00673612">
        <w:rPr>
          <w:rFonts w:ascii="Open Sans" w:hAnsi="Open Sans"/>
        </w:rPr>
        <w:t xml:space="preserve">-gate, which takes just one input and produces the reverse as output (i.e. 0 </w:t>
      </w:r>
      <w:r w:rsidR="00673612" w:rsidRPr="00673612">
        <w:t>→</w:t>
      </w:r>
      <w:r w:rsidR="00673612" w:rsidRPr="00673612">
        <w:rPr>
          <w:rFonts w:ascii="Open Sans" w:hAnsi="Open Sans"/>
        </w:rPr>
        <w:t xml:space="preserve"> 1 and 1 </w:t>
      </w:r>
      <w:r w:rsidR="00673612" w:rsidRPr="00673612">
        <w:t>→</w:t>
      </w:r>
      <w:r w:rsidR="00673612" w:rsidRPr="00673612">
        <w:rPr>
          <w:rFonts w:ascii="Open Sans" w:hAnsi="Open Sans"/>
        </w:rPr>
        <w:t xml:space="preserve"> 0), the students can construct circuits that don’t have this property.</w:t>
      </w:r>
    </w:p>
    <w:p w:rsidR="00673612" w:rsidRPr="00673612" w:rsidRDefault="00673612" w:rsidP="00CB0BBD">
      <w:pPr>
        <w:numPr>
          <w:ilvl w:val="0"/>
          <w:numId w:val="25"/>
        </w:numPr>
        <w:tabs>
          <w:tab w:val="clear" w:pos="1287"/>
          <w:tab w:val="num" w:pos="927"/>
        </w:tabs>
        <w:ind w:left="927"/>
        <w:rPr>
          <w:rFonts w:ascii="Open Sans" w:hAnsi="Open Sans"/>
        </w:rPr>
      </w:pPr>
      <w:r w:rsidRPr="00673612">
        <w:rPr>
          <w:rFonts w:ascii="Open Sans" w:hAnsi="Open Sans"/>
        </w:rPr>
        <w:t xml:space="preserve">Two other important kinds of gate are </w:t>
      </w:r>
      <w:r w:rsidRPr="00673612">
        <w:rPr>
          <w:rFonts w:ascii="Open Sans" w:hAnsi="Open Sans"/>
          <w:i/>
        </w:rPr>
        <w:t>and-not</w:t>
      </w:r>
      <w:r w:rsidRPr="00673612">
        <w:rPr>
          <w:rFonts w:ascii="Open Sans" w:hAnsi="Open Sans"/>
        </w:rPr>
        <w:t xml:space="preserve"> and </w:t>
      </w:r>
      <w:r w:rsidRPr="00673612">
        <w:rPr>
          <w:rFonts w:ascii="Open Sans" w:hAnsi="Open Sans"/>
          <w:i/>
        </w:rPr>
        <w:t xml:space="preserve">or-not </w:t>
      </w:r>
      <w:r w:rsidRPr="00673612">
        <w:rPr>
          <w:rFonts w:ascii="Open Sans" w:hAnsi="Open Sans"/>
        </w:rPr>
        <w:t xml:space="preserve">(usually abbreviated to </w:t>
      </w:r>
      <w:r w:rsidRPr="00673612">
        <w:rPr>
          <w:rFonts w:ascii="Open Sans" w:hAnsi="Open Sans"/>
          <w:i/>
        </w:rPr>
        <w:t>nand</w:t>
      </w:r>
      <w:r w:rsidRPr="00673612">
        <w:rPr>
          <w:rFonts w:ascii="Open Sans" w:hAnsi="Open Sans"/>
        </w:rPr>
        <w:t xml:space="preserve"> and </w:t>
      </w:r>
      <w:r w:rsidRPr="00673612">
        <w:rPr>
          <w:rFonts w:ascii="Open Sans" w:hAnsi="Open Sans"/>
          <w:i/>
        </w:rPr>
        <w:t>nor</w:t>
      </w:r>
      <w:r w:rsidRPr="00673612">
        <w:rPr>
          <w:rFonts w:ascii="Open Sans" w:hAnsi="Open Sans"/>
        </w:rPr>
        <w:t xml:space="preserve"> respectively), which are like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but followed by a </w:t>
      </w:r>
      <w:r w:rsidRPr="00673612">
        <w:rPr>
          <w:rFonts w:ascii="Open Sans" w:hAnsi="Open Sans"/>
          <w:i/>
        </w:rPr>
        <w:t>not</w:t>
      </w:r>
      <w:r w:rsidRPr="00673612">
        <w:rPr>
          <w:rFonts w:ascii="Open Sans" w:hAnsi="Open Sans"/>
        </w:rPr>
        <w:t xml:space="preserve">.  Thus a </w:t>
      </w:r>
      <w:r w:rsidRPr="00673612">
        <w:rPr>
          <w:rFonts w:ascii="Open Sans" w:hAnsi="Open Sans"/>
          <w:i/>
        </w:rPr>
        <w:t>and-not</w:t>
      </w:r>
      <w:r w:rsidRPr="00673612">
        <w:rPr>
          <w:rFonts w:ascii="Open Sans" w:hAnsi="Open Sans"/>
        </w:rPr>
        <w:t xml:space="preserve"> b is </w:t>
      </w:r>
      <w:r w:rsidRPr="00673612">
        <w:rPr>
          <w:rFonts w:ascii="Open Sans" w:hAnsi="Open Sans"/>
          <w:i/>
        </w:rPr>
        <w:t>not</w:t>
      </w:r>
      <w:r w:rsidRPr="00673612">
        <w:rPr>
          <w:rFonts w:ascii="Open Sans" w:hAnsi="Open Sans"/>
        </w:rPr>
        <w:t xml:space="preserve"> (a </w:t>
      </w:r>
      <w:r w:rsidRPr="00673612">
        <w:rPr>
          <w:rFonts w:ascii="Open Sans" w:hAnsi="Open Sans"/>
          <w:i/>
        </w:rPr>
        <w:t>and</w:t>
      </w:r>
      <w:r w:rsidRPr="00673612">
        <w:rPr>
          <w:rFonts w:ascii="Open Sans" w:hAnsi="Open Sans"/>
        </w:rPr>
        <w:t xml:space="preserve"> b).  These do not allow any functionally different circuits to be achieved, since their effect can always be obtained with the corresponding </w:t>
      </w:r>
      <w:r w:rsidRPr="00673612">
        <w:rPr>
          <w:rFonts w:ascii="Open Sans" w:hAnsi="Open Sans"/>
          <w:i/>
        </w:rPr>
        <w:t>and</w:t>
      </w:r>
      <w:r w:rsidRPr="00673612">
        <w:rPr>
          <w:rFonts w:ascii="Open Sans" w:hAnsi="Open Sans"/>
        </w:rPr>
        <w:t xml:space="preserve"> or </w:t>
      </w:r>
      <w:r w:rsidRPr="00673612">
        <w:rPr>
          <w:rFonts w:ascii="Open Sans" w:hAnsi="Open Sans"/>
          <w:i/>
        </w:rPr>
        <w:t>or</w:t>
      </w:r>
      <w:r w:rsidRPr="00673612">
        <w:rPr>
          <w:rFonts w:ascii="Open Sans" w:hAnsi="Open Sans"/>
        </w:rPr>
        <w:t xml:space="preserve"> gate, followed by</w:t>
      </w:r>
      <w:r w:rsidRPr="00673612">
        <w:rPr>
          <w:rFonts w:ascii="Open Sans" w:hAnsi="Open Sans"/>
          <w:i/>
        </w:rPr>
        <w:t xml:space="preserve"> not</w:t>
      </w:r>
      <w:r w:rsidRPr="00673612">
        <w:rPr>
          <w:rFonts w:ascii="Open Sans" w:hAnsi="Open Sans"/>
        </w:rPr>
        <w:t xml:space="preserve">.  However, they have the interesting property that all other gate types can be made out of </w:t>
      </w:r>
      <w:r w:rsidRPr="00673612">
        <w:rPr>
          <w:rFonts w:ascii="Open Sans" w:hAnsi="Open Sans"/>
          <w:i/>
        </w:rPr>
        <w:t>and-not</w:t>
      </w:r>
      <w:r w:rsidRPr="00673612">
        <w:rPr>
          <w:rFonts w:ascii="Open Sans" w:hAnsi="Open Sans"/>
        </w:rPr>
        <w:t xml:space="preserve"> gates, and also out of </w:t>
      </w:r>
      <w:r w:rsidRPr="00673612">
        <w:rPr>
          <w:rFonts w:ascii="Open Sans" w:hAnsi="Open Sans"/>
          <w:i/>
        </w:rPr>
        <w:t>or-not</w:t>
      </w:r>
      <w:r w:rsidRPr="00673612">
        <w:rPr>
          <w:rFonts w:ascii="Open Sans" w:hAnsi="Open Sans"/>
        </w:rPr>
        <w:t xml:space="preserve"> gates.</w:t>
      </w:r>
    </w:p>
    <w:p w:rsidR="00673612" w:rsidRPr="00673612" w:rsidRDefault="00673612">
      <w:pPr>
        <w:ind w:left="850"/>
        <w:rPr>
          <w:rFonts w:ascii="Open Sans" w:hAnsi="Open Sans"/>
        </w:rPr>
      </w:pPr>
      <w:r w:rsidRPr="00673612">
        <w:rPr>
          <w:rFonts w:ascii="Open Sans" w:hAnsi="Open Sans"/>
        </w:rPr>
        <w:t xml:space="preserve">Having introduced </w:t>
      </w:r>
      <w:r w:rsidRPr="00673612">
        <w:rPr>
          <w:rFonts w:ascii="Open Sans" w:hAnsi="Open Sans"/>
          <w:i/>
        </w:rPr>
        <w:t>and-not</w:t>
      </w:r>
      <w:r w:rsidRPr="00673612">
        <w:rPr>
          <w:rFonts w:ascii="Open Sans" w:hAnsi="Open Sans"/>
        </w:rPr>
        <w:t xml:space="preserve"> and </w:t>
      </w:r>
      <w:r w:rsidRPr="00673612">
        <w:rPr>
          <w:rFonts w:ascii="Open Sans" w:hAnsi="Open Sans"/>
          <w:i/>
        </w:rPr>
        <w:t>or-not</w:t>
      </w:r>
      <w:r w:rsidRPr="00673612">
        <w:rPr>
          <w:rFonts w:ascii="Open Sans" w:hAnsi="Open Sans"/>
        </w:rPr>
        <w:t xml:space="preserve">, challenge the students to discover whether any of the gates can be made from other gates connected together, and further, if they can be made from just one type of gate connected together.  The figure below shows how the three basic gates, </w:t>
      </w:r>
      <w:r w:rsidRPr="00673612">
        <w:rPr>
          <w:rFonts w:ascii="Open Sans" w:hAnsi="Open Sans"/>
          <w:i/>
        </w:rPr>
        <w:t>not</w:t>
      </w:r>
      <w:r w:rsidRPr="00673612">
        <w:rPr>
          <w:rFonts w:ascii="Open Sans" w:hAnsi="Open Sans"/>
        </w:rPr>
        <w:t xml:space="preserv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can be constructed from </w:t>
      </w:r>
      <w:r w:rsidRPr="00673612">
        <w:rPr>
          <w:rFonts w:ascii="Open Sans" w:hAnsi="Open Sans"/>
          <w:i/>
        </w:rPr>
        <w:t>and-not</w:t>
      </w:r>
      <w:r w:rsidRPr="00673612">
        <w:rPr>
          <w:rFonts w:ascii="Open Sans" w:hAnsi="Open Sans"/>
        </w:rPr>
        <w:t xml:space="preserve"> gates, in the top row, and </w:t>
      </w:r>
      <w:r w:rsidRPr="00673612">
        <w:rPr>
          <w:rFonts w:ascii="Open Sans" w:hAnsi="Open Sans"/>
          <w:i/>
        </w:rPr>
        <w:t>or-not</w:t>
      </w:r>
      <w:r w:rsidRPr="00673612">
        <w:rPr>
          <w:rFonts w:ascii="Open Sans" w:hAnsi="Open Sans"/>
        </w:rPr>
        <w:t xml:space="preserve"> gates, in the bottom row.</w:t>
      </w:r>
    </w:p>
    <w:tbl>
      <w:tblPr>
        <w:tblW w:w="0" w:type="auto"/>
        <w:tblInd w:w="100" w:type="dxa"/>
        <w:shd w:val="clear" w:color="auto" w:fill="FFFFFF"/>
        <w:tblLayout w:type="fixed"/>
        <w:tblLook w:val="0000" w:firstRow="0" w:lastRow="0" w:firstColumn="0" w:lastColumn="0" w:noHBand="0" w:noVBand="0"/>
      </w:tblPr>
      <w:tblGrid>
        <w:gridCol w:w="2546"/>
        <w:gridCol w:w="2546"/>
        <w:gridCol w:w="2546"/>
      </w:tblGrid>
      <w:tr w:rsidR="00673612" w:rsidRPr="00673612">
        <w:trPr>
          <w:cantSplit/>
          <w:trHeight w:val="44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pStyle w:val="Body"/>
              <w:rPr>
                <w:rFonts w:ascii="Open Sans" w:hAnsi="Open Sans"/>
              </w:rPr>
            </w:pPr>
            <w:r>
              <w:rPr>
                <w:rFonts w:ascii="Open Sans" w:hAnsi="Open Sans"/>
                <w:noProof/>
                <w:lang w:val="en-US" w:eastAsia="en-US"/>
              </w:rPr>
              <w:lastRenderedPageBreak/>
              <w:drawing>
                <wp:anchor distT="0" distB="0" distL="114300" distR="114300" simplePos="0" relativeHeight="251627520" behindDoc="0" locked="0" layoutInCell="1" allowOverlap="1" wp14:anchorId="007E374D" wp14:editId="3510DB5C">
                  <wp:simplePos x="0" y="0"/>
                  <wp:positionH relativeFrom="character">
                    <wp:posOffset>0</wp:posOffset>
                  </wp:positionH>
                  <wp:positionV relativeFrom="line">
                    <wp:posOffset>0</wp:posOffset>
                  </wp:positionV>
                  <wp:extent cx="683895" cy="1671320"/>
                  <wp:effectExtent l="0" t="0" r="1905" b="508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3895"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1C35AE" wp14:editId="1F5E23B8">
                      <wp:extent cx="685800" cy="1671955"/>
                      <wp:effectExtent l="0" t="0" r="0" b="0"/>
                      <wp:docPr id="13" name="AutoShap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85800" cy="167195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0A7CC9FE" id="AutoShape 177" o:spid="_x0000_s1026" style="width:54pt;height:1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" filled="f" stroked="f">
                      <o:lock v:ext="edit" aspectratio="t"/>
                      <w10:anchorlock/>
                    </v:rect>
                  </w:pict>
                </mc:Fallback>
              </mc:AlternateContent>
            </w:r>
          </w:p>
          <w:p w:rsidR="00673612" w:rsidRPr="00673612" w:rsidRDefault="00673612">
            <w:pPr>
              <w:pStyle w:val="Body"/>
              <w:rPr>
                <w:rFonts w:ascii="Open Sans" w:hAnsi="Open Sans"/>
              </w:rPr>
            </w:pPr>
            <w:r w:rsidRPr="00673612">
              <w:rPr>
                <w:rFonts w:ascii="Open Sans" w:hAnsi="Open Sans"/>
              </w:rPr>
              <w:t>(a)</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6496" behindDoc="0" locked="0" layoutInCell="1" allowOverlap="1" wp14:anchorId="26440A3D" wp14:editId="1AF8E2EC">
                  <wp:simplePos x="0" y="0"/>
                  <wp:positionH relativeFrom="character">
                    <wp:posOffset>0</wp:posOffset>
                  </wp:positionH>
                  <wp:positionV relativeFrom="line">
                    <wp:posOffset>0</wp:posOffset>
                  </wp:positionV>
                  <wp:extent cx="647700" cy="2645410"/>
                  <wp:effectExtent l="0" t="0" r="1270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7700"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1B4983B6" wp14:editId="4F7CAEA4">
                      <wp:extent cx="643255" cy="2643505"/>
                      <wp:effectExtent l="0" t="0" r="0" b="0"/>
                      <wp:docPr id="12" name="AutoShap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3255" cy="264350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230819CB" id="AutoShape 178" o:spid="_x0000_s1026" style="width:50.65pt;height:2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e3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C7B&#10;SNAeerQ6WOmpUTybO4UGZXJ4+KyetKvRqEfJvhok5LqhYs9XRoHOgAAAF5fWcmg4rSDV2EGErzCc&#10;YQAN7YYPsgJKCpRev1Ote8cByqCTb9PLtU38ZBED55TcJWmKEYNQAkYa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" filled="f" stroked="f">
                      <o:lock v:ext="edit" aspectratio="t"/>
                      <w10:anchorlock/>
                    </v:rect>
                  </w:pict>
                </mc:Fallback>
              </mc:AlternateContent>
            </w:r>
          </w:p>
          <w:p w:rsidR="00673612" w:rsidRPr="00673612" w:rsidRDefault="00673612">
            <w:pPr>
              <w:pStyle w:val="Body"/>
              <w:rPr>
                <w:rFonts w:ascii="Open Sans" w:hAnsi="Open Sans"/>
              </w:rPr>
            </w:pPr>
            <w:r w:rsidRPr="00673612">
              <w:rPr>
                <w:rFonts w:ascii="Open Sans" w:hAnsi="Open Sans"/>
              </w:rPr>
              <w:t>(b)</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5472" behindDoc="0" locked="0" layoutInCell="1" allowOverlap="1" wp14:anchorId="6E4EA47C" wp14:editId="14B750CA">
                  <wp:simplePos x="0" y="0"/>
                  <wp:positionH relativeFrom="character">
                    <wp:posOffset>0</wp:posOffset>
                  </wp:positionH>
                  <wp:positionV relativeFrom="line">
                    <wp:posOffset>0</wp:posOffset>
                  </wp:positionV>
                  <wp:extent cx="1490345" cy="2469515"/>
                  <wp:effectExtent l="0" t="0" r="8255"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490345" cy="2469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A09168E" wp14:editId="08D01C64">
                      <wp:extent cx="1485900" cy="2472055"/>
                      <wp:effectExtent l="0" t="0" r="0" b="0"/>
                      <wp:docPr id="11" name="AutoShap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85900" cy="247205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54EA7446" id="AutoShape 179" o:spid="_x0000_s1026" style="width:117pt;height:1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" filled="f" stroked="f">
                      <o:lock v:ext="edit" aspectratio="t"/>
                      <w10:anchorlock/>
                    </v:rect>
                  </w:pict>
                </mc:Fallback>
              </mc:AlternateContent>
            </w:r>
          </w:p>
          <w:p w:rsidR="00673612" w:rsidRPr="00673612" w:rsidRDefault="00673612">
            <w:pPr>
              <w:pStyle w:val="Body"/>
              <w:rPr>
                <w:rFonts w:ascii="Open Sans" w:hAnsi="Open Sans"/>
              </w:rPr>
            </w:pPr>
            <w:r w:rsidRPr="00673612">
              <w:rPr>
                <w:rFonts w:ascii="Open Sans" w:hAnsi="Open Sans"/>
              </w:rPr>
              <w:t>(c)</w:t>
            </w:r>
          </w:p>
        </w:tc>
      </w:tr>
      <w:tr w:rsidR="00673612" w:rsidRPr="00673612">
        <w:trPr>
          <w:cantSplit/>
          <w:trHeight w:val="41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4448" behindDoc="0" locked="0" layoutInCell="1" allowOverlap="1" wp14:anchorId="29B31E3A" wp14:editId="7CA59E6E">
                  <wp:simplePos x="0" y="0"/>
                  <wp:positionH relativeFrom="character">
                    <wp:posOffset>0</wp:posOffset>
                  </wp:positionH>
                  <wp:positionV relativeFrom="line">
                    <wp:posOffset>0</wp:posOffset>
                  </wp:positionV>
                  <wp:extent cx="575945" cy="1570355"/>
                  <wp:effectExtent l="0" t="0" r="8255" b="444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94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79B6C56" wp14:editId="0C46313C">
                      <wp:extent cx="571500" cy="1571625"/>
                      <wp:effectExtent l="0" t="0" r="0" b="0"/>
                      <wp:docPr id="10" name="AutoShap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 cy="157162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3545F902" id="AutoShape 180" o:spid="_x0000_s1026" style="width:4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" filled="f" stroked="f">
                      <o:lock v:ext="edit" aspectratio="t"/>
                      <w10:anchorlock/>
                    </v:rect>
                  </w:pict>
                </mc:Fallback>
              </mc:AlternateContent>
            </w:r>
          </w:p>
          <w:p w:rsidR="00673612" w:rsidRPr="00673612" w:rsidRDefault="00673612">
            <w:pPr>
              <w:pStyle w:val="Body"/>
              <w:rPr>
                <w:rFonts w:ascii="Open Sans" w:hAnsi="Open Sans"/>
              </w:rPr>
            </w:pPr>
            <w:r w:rsidRPr="00673612">
              <w:rPr>
                <w:rFonts w:ascii="Open Sans" w:hAnsi="Open Sans"/>
              </w:rPr>
              <w:t>(d)</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3424" behindDoc="0" locked="0" layoutInCell="1" allowOverlap="1" wp14:anchorId="00981436" wp14:editId="7092E3BA">
                  <wp:simplePos x="0" y="0"/>
                  <wp:positionH relativeFrom="character">
                    <wp:posOffset>0</wp:posOffset>
                  </wp:positionH>
                  <wp:positionV relativeFrom="line">
                    <wp:posOffset>0</wp:posOffset>
                  </wp:positionV>
                  <wp:extent cx="1296035" cy="2454910"/>
                  <wp:effectExtent l="0" t="0" r="0" b="889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96035"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654BFD7C" wp14:editId="19F3517A">
                      <wp:extent cx="1300480" cy="2457450"/>
                      <wp:effectExtent l="0" t="0" r="0" b="0"/>
                      <wp:docPr id="9" name="AutoShap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0480" cy="245745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65EB1B74" id="AutoShape 181" o:spid="_x0000_s1026" style="width:102.4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" filled="f" stroked="f">
                      <o:lock v:ext="edit" aspectratio="t"/>
                      <w10:anchorlock/>
                    </v:rect>
                  </w:pict>
                </mc:Fallback>
              </mc:AlternateContent>
            </w:r>
          </w:p>
          <w:p w:rsidR="00673612" w:rsidRPr="00673612" w:rsidRDefault="00673612">
            <w:pPr>
              <w:pStyle w:val="Body"/>
              <w:rPr>
                <w:rFonts w:ascii="Open Sans" w:hAnsi="Open Sans"/>
              </w:rPr>
            </w:pPr>
            <w:r w:rsidRPr="00673612">
              <w:rPr>
                <w:rFonts w:ascii="Open Sans" w:hAnsi="Open Sans"/>
              </w:rPr>
              <w:t>(e)</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2400" behindDoc="0" locked="0" layoutInCell="1" allowOverlap="1" wp14:anchorId="2F485BC9" wp14:editId="5D4A4A2E">
                  <wp:simplePos x="0" y="0"/>
                  <wp:positionH relativeFrom="character">
                    <wp:posOffset>0</wp:posOffset>
                  </wp:positionH>
                  <wp:positionV relativeFrom="line">
                    <wp:posOffset>0</wp:posOffset>
                  </wp:positionV>
                  <wp:extent cx="756285" cy="2132965"/>
                  <wp:effectExtent l="0" t="0" r="5715" b="63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5628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F5F5E1" wp14:editId="73E65335">
                      <wp:extent cx="757555" cy="2129155"/>
                      <wp:effectExtent l="0" t="0" r="0" b="0"/>
                      <wp:docPr id="8" name="AutoShap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7555" cy="212915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58DB0951" id="AutoShape 182" o:spid="_x0000_s1026" style="width:59.65pt;height:1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" filled="f" stroked="f">
                      <o:lock v:ext="edit" aspectratio="t"/>
                      <w10:anchorlock/>
                    </v:rect>
                  </w:pict>
                </mc:Fallback>
              </mc:AlternateContent>
            </w:r>
          </w:p>
          <w:p w:rsidR="00673612" w:rsidRPr="00673612" w:rsidRDefault="00673612">
            <w:pPr>
              <w:pStyle w:val="Body"/>
              <w:rPr>
                <w:rFonts w:ascii="Open Sans" w:hAnsi="Open Sans"/>
              </w:rPr>
            </w:pPr>
            <w:r w:rsidRPr="00673612">
              <w:rPr>
                <w:rFonts w:ascii="Open Sans" w:hAnsi="Open Sans"/>
              </w:rPr>
              <w:t>(f)</w:t>
            </w:r>
          </w:p>
        </w:tc>
      </w:tr>
    </w:tbl>
    <w:p w:rsidR="009F772F" w:rsidRDefault="009F772F" w:rsidP="009F772F">
      <w:pPr>
        <w:ind w:left="0"/>
        <w:rPr>
          <w:rFonts w:ascii="Open Sans" w:hAnsi="Open Sans"/>
        </w:rPr>
        <w:sectPr w:rsidR="009F772F" w:rsidSect="00894B96">
          <w:headerReference w:type="even" r:id="rId205"/>
          <w:headerReference w:type="default" r:id="rId206"/>
          <w:pgSz w:w="11906" w:h="16838"/>
          <w:pgMar w:top="1418" w:right="1701" w:bottom="1985" w:left="1701" w:header="709" w:footer="387" w:gutter="0"/>
          <w:cols w:space="720"/>
        </w:sectPr>
      </w:pPr>
    </w:p>
    <w:p w:rsidR="009F772F" w:rsidRPr="00673612" w:rsidRDefault="009F772F" w:rsidP="009F772F">
      <w:pPr>
        <w:ind w:left="0"/>
        <w:rPr>
          <w:rFonts w:ascii="Open Sans" w:hAnsi="Open Sans"/>
        </w:rPr>
      </w:pPr>
    </w:p>
    <w:p w:rsidR="009F772F" w:rsidRPr="00673612" w:rsidRDefault="009F772F" w:rsidP="009F772F">
      <w:pPr>
        <w:pStyle w:val="HiddenfromContents"/>
        <w:rPr>
          <w:rFonts w:ascii="Open Sans" w:hAnsi="Open Sans"/>
        </w:rPr>
      </w:pPr>
      <w:r>
        <w:rPr>
          <w:rFonts w:ascii="Open Sans" w:hAnsi="Open Sans"/>
        </w:rPr>
        <w:t>What’s it all about?</w:t>
      </w:r>
    </w:p>
    <w:p w:rsidR="00673612" w:rsidRPr="00673612" w:rsidRDefault="00673612">
      <w:pPr>
        <w:rPr>
          <w:rFonts w:ascii="Open Sans" w:hAnsi="Open Sans"/>
        </w:rPr>
      </w:pPr>
      <w:r w:rsidRPr="00673612">
        <w:rPr>
          <w:rFonts w:ascii="Open Sans" w:hAnsi="Open Sans"/>
        </w:rPr>
        <w:t xml:space="preserve">Recent years have seen huge increases in the amount of commerce being conducted over computer networks, and it is essential to guarantee secure interchange of electronic funds, confidential transactions, and signed, legally binding, documents.  The subject of </w:t>
      </w:r>
      <w:r w:rsidRPr="00673612">
        <w:rPr>
          <w:rFonts w:ascii="Open Sans" w:hAnsi="Open Sans"/>
          <w:i/>
        </w:rPr>
        <w:t>cryptography</w:t>
      </w:r>
      <w:r w:rsidRPr="00673612">
        <w:rPr>
          <w:rFonts w:ascii="Open Sans" w:hAnsi="Open Sans"/>
        </w:rPr>
        <w:t xml:space="preserve"> is about communicating in secure and private ways.  Several decades ago, computer science researchers discovered the counter-intuitive result that secrecy can be guaranteed by techniques that ensure that certain information is kept </w:t>
      </w:r>
      <w:r w:rsidRPr="00673612">
        <w:rPr>
          <w:rFonts w:ascii="Open Sans" w:hAnsi="Open Sans"/>
          <w:i/>
        </w:rPr>
        <w:t>public</w:t>
      </w:r>
      <w:r w:rsidRPr="00673612">
        <w:rPr>
          <w:rFonts w:ascii="Open Sans" w:hAnsi="Open Sans"/>
        </w:rPr>
        <w:t>.  The result is the so-called “public key cryptosystem” of Activity 18, Kid Krypto, which is now widely used as the main secure way of exchanging information. For example, you may have seen settings such as SSL (Secure Sockets Layer) or TLS (Transport Layer Security) in your web browser; these systems are based on public key systems that enable your web browser to set up a secure connection to a website such as a bank, even if someone is eavesdropping on all the data being sent.</w:t>
      </w:r>
    </w:p>
    <w:p w:rsidR="00673612" w:rsidRPr="00673612" w:rsidRDefault="00673612">
      <w:pPr>
        <w:rPr>
          <w:rFonts w:ascii="Open Sans" w:hAnsi="Open Sans"/>
        </w:rPr>
      </w:pPr>
      <w:r w:rsidRPr="00673612">
        <w:rPr>
          <w:rFonts w:ascii="Open Sans" w:hAnsi="Open Sans"/>
        </w:rPr>
        <w:t>Cryptography is not just about keeping things secret, but about placing controls on information that limit what others can find out, and about establishing trust between people who are geographically separated.  Formal rules or “protocols” for cryptographic transactions have been devised to allow such seemingly impossible things as unforgeable digital signatures and the ability to tell others that you possess a secret (like a password) without actually revealing what it is.  Flipping a coin over the telephone is a simpler but analogous problem, which also seems, on the face of it, to be impossible.</w:t>
      </w:r>
    </w:p>
    <w:p w:rsidR="00673612" w:rsidRPr="00673612" w:rsidRDefault="00673612">
      <w:pPr>
        <w:rPr>
          <w:rFonts w:ascii="Open Sans" w:hAnsi="Open Sans"/>
        </w:rPr>
      </w:pPr>
      <w:r w:rsidRPr="00673612">
        <w:rPr>
          <w:rFonts w:ascii="Open Sans" w:hAnsi="Open Sans"/>
        </w:rPr>
        <w:t>In a real situation, Alicia and Benito would not design a circuit themselves, but acquire a computer program that does the work internally.  Probably neither would be interested in the innards of the software.  But both would want to rest assured that the other is unable to influence the outcome of the decision, no matter how good their computer skills and how hard they tried.</w:t>
      </w:r>
    </w:p>
    <w:p w:rsidR="00673612" w:rsidRPr="00673612" w:rsidRDefault="00673612">
      <w:pPr>
        <w:rPr>
          <w:rFonts w:ascii="Open Sans" w:hAnsi="Open Sans"/>
        </w:rPr>
      </w:pPr>
      <w:r w:rsidRPr="00673612">
        <w:rPr>
          <w:rFonts w:ascii="Open Sans" w:hAnsi="Open Sans"/>
        </w:rPr>
        <w:t>In principle, any disputes would have to be resolved by appeal to a neutral judge.  The judge would be given the circuit, Alicia’s original binary number, the output that she originally sent Benito, and the guess that Benito sent in return.  Once the interchange is over, all this is public information, so both participants will have to agree that this is what the outcome was based on.  The judge will be able to put Alicia’s original number through the circuit and check that the output is as claimed, and therefore decide whether the decision has been made fairly.  Needless to say, the very fact that there is a clear procedure to check that the rules have been followed makes it unlikely that a dispute will arise.  Compare with the situation where Alicia flips an actual coin and Benito calls heads or tails—no judge would take on that case!</w:t>
      </w:r>
    </w:p>
    <w:p w:rsidR="00673612" w:rsidRPr="00673612" w:rsidRDefault="00673612">
      <w:pPr>
        <w:rPr>
          <w:rFonts w:ascii="Open Sans" w:hAnsi="Open Sans"/>
        </w:rPr>
      </w:pPr>
      <w:r w:rsidRPr="00673612">
        <w:rPr>
          <w:rFonts w:ascii="Open Sans" w:hAnsi="Open Sans"/>
        </w:rPr>
        <w:t xml:space="preserve">A circuit as small as the one illustrated would not be much use in practice, for it is easy to come up with a table and use it to cheat.  Using thirty-two binary digits in the input would provide better protection.  However, even this does not </w:t>
      </w:r>
      <w:r w:rsidRPr="00673612">
        <w:rPr>
          <w:rFonts w:ascii="Open Sans" w:hAnsi="Open Sans"/>
          <w:i/>
        </w:rPr>
        <w:t>guarantee</w:t>
      </w:r>
      <w:r w:rsidRPr="00673612">
        <w:rPr>
          <w:rFonts w:ascii="Open Sans" w:hAnsi="Open Sans"/>
        </w:rPr>
        <w:t xml:space="preserve"> that it is hard to cheat—that depends on the particular circuit.  Other methods could be used, such as the one-way function introduced in Activity 14, Tourist Town.  Methods used in practice often depend on the factoring of large numbers, which is known to be a hard problem (although, as we will learn at the end of the next activity, it is not NP-complete).  It is easy to check that one number is a factor of another, but finding the factors of a large number is very time consuming.  This makes it more complex for Alicia and Benito (and </w:t>
      </w:r>
      <w:r w:rsidRPr="00673612">
        <w:rPr>
          <w:rFonts w:ascii="Open Sans" w:hAnsi="Open Sans"/>
        </w:rPr>
        <w:lastRenderedPageBreak/>
        <w:t>the judge) to work through by hand, although, as noted above, in practice this will be done by off-the-shelf software.</w:t>
      </w:r>
    </w:p>
    <w:p w:rsidR="00673612" w:rsidRPr="00673612" w:rsidRDefault="00673612">
      <w:pPr>
        <w:rPr>
          <w:rFonts w:ascii="Open Sans" w:hAnsi="Open Sans"/>
        </w:rPr>
      </w:pPr>
      <w:r w:rsidRPr="00673612">
        <w:rPr>
          <w:rFonts w:ascii="Open Sans" w:hAnsi="Open Sans"/>
        </w:rPr>
        <w:t>Digital signatures are based on a similar idea.  By making public the output of the circuit for the particula</w:t>
      </w:r>
      <w:r w:rsidR="008B61D4">
        <w:rPr>
          <w:rFonts w:ascii="Open Sans" w:hAnsi="Open Sans"/>
          <w:noProof/>
          <w:lang w:val="en-US"/>
        </w:rPr>
        <w:drawing>
          <wp:anchor distT="152400" distB="152400" distL="152400" distR="152400" simplePos="0" relativeHeight="251682816" behindDoc="0" locked="0" layoutInCell="1" allowOverlap="1" wp14:anchorId="47E673A2" wp14:editId="06F57382">
            <wp:simplePos x="0" y="0"/>
            <wp:positionH relativeFrom="page">
              <wp:posOffset>5549900</wp:posOffset>
            </wp:positionH>
            <wp:positionV relativeFrom="page">
              <wp:posOffset>7771130</wp:posOffset>
            </wp:positionV>
            <wp:extent cx="1080135" cy="1661160"/>
            <wp:effectExtent l="0" t="0" r="12065" b="0"/>
            <wp:wrapSquare wrapText="left"/>
            <wp:docPr id="11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080135"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D4">
        <w:rPr>
          <w:rFonts w:ascii="Open Sans" w:hAnsi="Open Sans"/>
          <w:noProof/>
          <w:lang w:val="en-US"/>
        </w:rPr>
        <w:drawing>
          <wp:anchor distT="152400" distB="152400" distL="152400" distR="152400" simplePos="0" relativeHeight="251683840" behindDoc="0" locked="0" layoutInCell="1" allowOverlap="1" wp14:anchorId="6EEEDED9" wp14:editId="26787400">
            <wp:simplePos x="0" y="0"/>
            <wp:positionH relativeFrom="page">
              <wp:posOffset>1346200</wp:posOffset>
            </wp:positionH>
            <wp:positionV relativeFrom="page">
              <wp:posOffset>914400</wp:posOffset>
            </wp:positionV>
            <wp:extent cx="1080135" cy="1731645"/>
            <wp:effectExtent l="0" t="0" r="12065" b="0"/>
            <wp:wrapSquare wrapText="right"/>
            <wp:docPr id="113"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801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r secret input that she has chosen, Alicia is effectively able to prove that she is the one who generated the output—for, with a proper one-way function, no-one else can come up with an input that works.  No-one can masquerade as Alicia!  To make an actual digital signature, a more complex protocol is needed to ensure that Alicia can sign a particular message, and also to ensure that others can check that Alicia was the signatory even if she claims not to be.  But the principle is the same.</w:t>
      </w:r>
    </w:p>
    <w:p w:rsidR="00673612" w:rsidRPr="00673612" w:rsidRDefault="00673612">
      <w:pPr>
        <w:rPr>
          <w:rFonts w:ascii="Open Sans" w:hAnsi="Open Sans"/>
        </w:rPr>
      </w:pPr>
      <w:r w:rsidRPr="00673612">
        <w:rPr>
          <w:rFonts w:ascii="Open Sans" w:hAnsi="Open Sans"/>
        </w:rPr>
        <w:t>Another application is playing poker over the phone, in an environment in which there is no referee to deal the cards and record both player's hands.  Everything must be carried out by the players themselves, with recourse to a judge at the end of the game in the event of a dispute.  Similar situations arise in earnest with contract negotiations.  Obviously, players must keep their cards secret during the game.  But they must be kept honest—they must not be allowed to claim to have an ace unless they actually have one!  This can be checked by waiting until the game is over, and then allowing each player to inspect the other’s original hand and sequence of moves.  Another problem is how to deal the cards while keeping each player’s hand secret until after the game.  Surprisingly, it is possible to accomplish this using a cryptographic protocol not dissimilar to the coin-tossing one.</w:t>
      </w:r>
    </w:p>
    <w:p w:rsidR="00673612" w:rsidRPr="00673612" w:rsidRDefault="00673612">
      <w:pPr>
        <w:rPr>
          <w:rFonts w:ascii="Open Sans" w:hAnsi="Open Sans"/>
        </w:rPr>
      </w:pPr>
      <w:r w:rsidRPr="00673612">
        <w:rPr>
          <w:rFonts w:ascii="Open Sans" w:hAnsi="Open Sans"/>
        </w:rPr>
        <w:t>Cryptographic protocols are extremely important in electronic transactions, whether to identify the owner of an debit card, to authorize the use of a cellphone for a call, or to authenticate the sender of an email. The ability to do these things reliably is crucial to the success of electronic commerce.</w:t>
      </w:r>
    </w:p>
    <w:p w:rsidR="00673612" w:rsidRPr="00673612" w:rsidRDefault="00673612">
      <w:pPr>
        <w:pStyle w:val="Heading6"/>
        <w:rPr>
          <w:rFonts w:ascii="Open Sans" w:hAnsi="Open Sans"/>
        </w:rPr>
      </w:pPr>
      <w:r w:rsidRPr="00673612">
        <w:rPr>
          <w:rFonts w:ascii="Open Sans" w:hAnsi="Open Sans"/>
        </w:rPr>
        <w:t>Further reading</w:t>
      </w:r>
    </w:p>
    <w:p w:rsidR="00673612" w:rsidRPr="00673612"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digital signatures and associated cryptographic protocols.  It also shows how to play poker over the phone, an idea that was first raised in 1981 in a chapter called “Mental poker”, in the book </w:t>
      </w:r>
      <w:r w:rsidRPr="00673612">
        <w:rPr>
          <w:rFonts w:ascii="Open Sans" w:hAnsi="Open Sans"/>
          <w:i/>
        </w:rPr>
        <w:t>The Mathematical Gardener</w:t>
      </w:r>
      <w:r w:rsidRPr="00673612">
        <w:rPr>
          <w:rFonts w:ascii="Open Sans" w:hAnsi="Open Sans"/>
        </w:rPr>
        <w:t xml:space="preserve">, edited by D.A. Klarner.  </w:t>
      </w:r>
      <w:r w:rsidRPr="00673612">
        <w:rPr>
          <w:rFonts w:ascii="Open Sans" w:hAnsi="Open Sans"/>
          <w:i/>
        </w:rPr>
        <w:t>Cryptography and data security</w:t>
      </w:r>
      <w:r w:rsidRPr="00673612">
        <w:rPr>
          <w:rFonts w:ascii="Open Sans" w:hAnsi="Open Sans"/>
        </w:rPr>
        <w:t xml:space="preserve"> by Dorothy Denning is an excellent computer science text on cryptography.  Dewdney's </w:t>
      </w:r>
      <w:r w:rsidRPr="00673612">
        <w:rPr>
          <w:rFonts w:ascii="Open Sans" w:hAnsi="Open Sans"/>
          <w:i/>
        </w:rPr>
        <w:t>Turing Omnibus</w:t>
      </w:r>
      <w:r w:rsidRPr="00673612">
        <w:rPr>
          <w:rFonts w:ascii="Open Sans" w:hAnsi="Open Sans"/>
        </w:rPr>
        <w:t xml:space="preserve"> has a section on Boolean logic that discusses the building blocks used for the circuits in this activity.</w:t>
      </w:r>
    </w:p>
    <w:p w:rsidR="00673612" w:rsidRPr="00673612" w:rsidRDefault="00673612">
      <w:pPr>
        <w:pStyle w:val="WorksheetNormal"/>
        <w:rPr>
          <w:rFonts w:ascii="Open Sans" w:hAnsi="Open Sans"/>
        </w:rPr>
        <w:sectPr w:rsidR="00673612" w:rsidRPr="00673612" w:rsidSect="00894B96">
          <w:pgSz w:w="11906" w:h="16838"/>
          <w:pgMar w:top="1418" w:right="1701" w:bottom="1985" w:left="1701" w:header="709" w:footer="387" w:gutter="0"/>
          <w:cols w:space="720"/>
        </w:sectPr>
      </w:pPr>
    </w:p>
    <w:p w:rsidR="00673612" w:rsidRPr="00673612" w:rsidRDefault="005A4B2D">
      <w:pPr>
        <w:pStyle w:val="HiddenfromContents"/>
        <w:rPr>
          <w:rFonts w:ascii="Open Sans" w:hAnsi="Open Sans"/>
        </w:rPr>
      </w:pPr>
      <w:r>
        <w:rPr>
          <w:rFonts w:ascii="Open Sans" w:hAnsi="Open Sans"/>
        </w:rPr>
        <w:lastRenderedPageBreak/>
        <w:t>Activity 19</w:t>
      </w:r>
    </w:p>
    <w:p w:rsidR="00673612" w:rsidRPr="00673612" w:rsidRDefault="00673612">
      <w:pPr>
        <w:pStyle w:val="ActivityName"/>
        <w:rPr>
          <w:rFonts w:ascii="Open Sans" w:hAnsi="Open Sans"/>
        </w:rPr>
      </w:pPr>
      <w:bookmarkStart w:id="79" w:name="_TOC78300"/>
      <w:bookmarkStart w:id="80" w:name="_Toc280342994"/>
      <w:bookmarkEnd w:id="79"/>
      <w:r w:rsidRPr="00673612">
        <w:rPr>
          <w:rFonts w:ascii="Open Sans" w:hAnsi="Open Sans"/>
        </w:rPr>
        <w:t>Kid Krypto—</w:t>
      </w:r>
      <w:r w:rsidRPr="00673612">
        <w:rPr>
          <w:rFonts w:ascii="Open Sans" w:hAnsi="Open Sans"/>
          <w:i/>
        </w:rPr>
        <w:t>Public-key encryption</w:t>
      </w:r>
      <w:bookmarkEnd w:id="80"/>
    </w:p>
    <w:p w:rsidR="00673612" w:rsidRPr="00673612" w:rsidRDefault="00673612">
      <w:pPr>
        <w:pStyle w:val="Heading6"/>
        <w:rPr>
          <w:rFonts w:ascii="Open Sans" w:hAnsi="Open Sans"/>
        </w:rPr>
      </w:pPr>
      <w:r w:rsidRPr="00673612">
        <w:rPr>
          <w:rFonts w:ascii="Open Sans" w:hAnsi="Open Sans"/>
        </w:rPr>
        <w:t>Summary</w:t>
      </w:r>
    </w:p>
    <w:p w:rsidR="00673612" w:rsidRPr="00673612" w:rsidRDefault="00673612">
      <w:pPr>
        <w:pStyle w:val="BodyTextIndent1"/>
        <w:rPr>
          <w:rFonts w:ascii="Open Sans" w:hAnsi="Open Sans"/>
        </w:rPr>
      </w:pPr>
      <w:r w:rsidRPr="00673612">
        <w:rPr>
          <w:rFonts w:ascii="Open Sans" w:hAnsi="Open Sans"/>
        </w:rPr>
        <w:t>Encryption is the key to information security.  And the key to modern encryption is that using only public information, a sender can lock up their message in such a way that it can only be unlocked (privately, of course) by the intended recipient.</w:t>
      </w:r>
    </w:p>
    <w:p w:rsidR="00673612" w:rsidRPr="00673612" w:rsidRDefault="00673612">
      <w:pPr>
        <w:pStyle w:val="BodyTextIndent1"/>
        <w:rPr>
          <w:rFonts w:ascii="Open Sans" w:hAnsi="Open Sans"/>
        </w:rPr>
      </w:pPr>
      <w:r w:rsidRPr="00673612">
        <w:rPr>
          <w:rFonts w:ascii="Open Sans" w:hAnsi="Open Sans"/>
        </w:rPr>
        <w:t>It is as though everyone buys a padlock, writes their name on it, and puts them all on the same table for others to use.  They keep the key of course—the padlocks are the kind where you just click them shut.  If I want to send you a secure message, I put it in a box, pick up your padlock, lock the box and send it to you.  Even if it falls into the wrong hands, no-one else can unlock it.  With this scheme there is no need for any prior communication to arrange secret codes.</w:t>
      </w:r>
    </w:p>
    <w:p w:rsidR="00673612" w:rsidRPr="00673612" w:rsidRDefault="00673612">
      <w:pPr>
        <w:pStyle w:val="BodyTextIndent1"/>
        <w:rPr>
          <w:rFonts w:ascii="Open Sans" w:hAnsi="Open Sans"/>
        </w:rPr>
      </w:pPr>
      <w:r w:rsidRPr="00673612">
        <w:rPr>
          <w:rFonts w:ascii="Open Sans" w:hAnsi="Open Sans"/>
        </w:rPr>
        <w:t>This activity shows how this can be done digitally.  And in the digital world, instead of picking up your padlock and using it, I copy it and use the copy, leaving the original lock on the table.  If I were to make a copy of a physical padlock, I could only do so by taking it apart.  In doing so I would inevitably see how it worked.  But in the digital world we can arrange for people to copy locks without being able to discover the key!</w:t>
      </w:r>
    </w:p>
    <w:p w:rsidR="00673612" w:rsidRPr="00673612" w:rsidRDefault="00673612">
      <w:pPr>
        <w:pStyle w:val="BodyTextIndent1"/>
        <w:rPr>
          <w:rFonts w:ascii="Open Sans" w:hAnsi="Open Sans"/>
        </w:rPr>
      </w:pPr>
      <w:r w:rsidRPr="00673612">
        <w:rPr>
          <w:rFonts w:ascii="Open Sans" w:hAnsi="Open Sans"/>
        </w:rPr>
        <w:t>Sounds impossible?  Read on.</w:t>
      </w:r>
    </w:p>
    <w:p w:rsidR="00673612" w:rsidRPr="00673612" w:rsidRDefault="00673612">
      <w:pPr>
        <w:pStyle w:val="Heading6"/>
        <w:rPr>
          <w:rFonts w:ascii="Open Sans" w:hAnsi="Open Sans"/>
        </w:rPr>
      </w:pPr>
      <w:r w:rsidRPr="00673612">
        <w:rPr>
          <w:rFonts w:ascii="Open Sans" w:hAnsi="Open Sans"/>
        </w:rPr>
        <w:t>Curriculum Links</w:t>
      </w:r>
    </w:p>
    <w:p w:rsidR="00673612" w:rsidRPr="00673612" w:rsidRDefault="00673612" w:rsidP="00CB0BBD">
      <w:pPr>
        <w:pStyle w:val="Bulleted"/>
        <w:numPr>
          <w:ilvl w:val="0"/>
          <w:numId w:val="36"/>
        </w:numPr>
        <w:rPr>
          <w:rFonts w:ascii="Open Sans" w:hAnsi="Open Sans"/>
        </w:rPr>
      </w:pPr>
      <w:r w:rsidRPr="00673612">
        <w:rPr>
          <w:rFonts w:ascii="Open Sans" w:hAnsi="Open Sans"/>
        </w:rPr>
        <w:t>Technology</w:t>
      </w:r>
      <w:r w:rsidR="00164EAC">
        <w:rPr>
          <w:rFonts w:ascii="Open Sans" w:hAnsi="Open Sans"/>
        </w:rPr>
        <w:t xml:space="preserve"> – </w:t>
      </w:r>
      <w:r w:rsidR="004A0918">
        <w:rPr>
          <w:rFonts w:ascii="Open Sans" w:hAnsi="Open Sans"/>
        </w:rPr>
        <w:t>Public key encryption, secret codes</w:t>
      </w:r>
    </w:p>
    <w:p w:rsidR="00673612" w:rsidRPr="00673612" w:rsidRDefault="00673612">
      <w:pPr>
        <w:pStyle w:val="Heading6"/>
        <w:rPr>
          <w:rFonts w:ascii="Open Sans" w:hAnsi="Open Sans"/>
        </w:rPr>
      </w:pPr>
      <w:r w:rsidRPr="00673612">
        <w:rPr>
          <w:rFonts w:ascii="Open Sans" w:hAnsi="Open Sans"/>
        </w:rPr>
        <w:t>Skills</w:t>
      </w:r>
    </w:p>
    <w:p w:rsidR="00673612" w:rsidRPr="00673612" w:rsidRDefault="004A0918" w:rsidP="00CB0BBD">
      <w:pPr>
        <w:pStyle w:val="Bulleted"/>
        <w:numPr>
          <w:ilvl w:val="0"/>
          <w:numId w:val="36"/>
        </w:numPr>
        <w:ind w:left="924" w:hanging="385"/>
        <w:rPr>
          <w:rFonts w:ascii="Open Sans" w:hAnsi="Open Sans"/>
        </w:rPr>
      </w:pPr>
      <w:r>
        <w:rPr>
          <w:rFonts w:ascii="Open Sans" w:hAnsi="Open Sans"/>
        </w:rPr>
        <w:t>Puzzle solving</w:t>
      </w:r>
    </w:p>
    <w:p w:rsidR="00673612" w:rsidRPr="00673612" w:rsidRDefault="00673612">
      <w:pPr>
        <w:pStyle w:val="Heading6"/>
        <w:rPr>
          <w:rFonts w:ascii="Open Sans" w:hAnsi="Open Sans"/>
        </w:rPr>
      </w:pPr>
      <w:r w:rsidRPr="00673612">
        <w:rPr>
          <w:rFonts w:ascii="Open Sans" w:hAnsi="Open Sans"/>
        </w:rPr>
        <w:t>Ages</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11 years and up</w:t>
      </w:r>
      <w:r w:rsidR="00B9417B">
        <w:rPr>
          <w:rFonts w:ascii="Open Sans" w:hAnsi="Open Sans"/>
        </w:rPr>
        <w:t>.</w:t>
      </w:r>
    </w:p>
    <w:p w:rsidR="00673612" w:rsidRPr="00673612" w:rsidRDefault="00673612">
      <w:pPr>
        <w:pStyle w:val="Heading6"/>
        <w:rPr>
          <w:rFonts w:ascii="Open Sans" w:hAnsi="Open Sans"/>
        </w:rPr>
      </w:pPr>
      <w:r w:rsidRPr="00673612">
        <w:rPr>
          <w:rFonts w:ascii="Open Sans" w:hAnsi="Open Sans"/>
        </w:rPr>
        <w:t>Materials</w:t>
      </w:r>
    </w:p>
    <w:p w:rsidR="00673612" w:rsidRPr="00673612" w:rsidRDefault="00673612">
      <w:pPr>
        <w:rPr>
          <w:rFonts w:ascii="Open Sans" w:hAnsi="Open Sans"/>
        </w:rPr>
      </w:pPr>
      <w:r w:rsidRPr="00673612">
        <w:rPr>
          <w:rFonts w:ascii="Open Sans" w:hAnsi="Open Sans"/>
        </w:rPr>
        <w:t xml:space="preserve">The students are divided into groups of about four, and within these groups they form two subgroups.  Each subgroup is given a copy of the two maps on the worksheet </w:t>
      </w:r>
      <w:r w:rsidRPr="00673612">
        <w:rPr>
          <w:rFonts w:ascii="Open Sans" w:hAnsi="Open Sans"/>
          <w:i/>
        </w:rPr>
        <w:t>Kid Krypto Maps</w:t>
      </w:r>
      <w:r w:rsidRPr="00673612">
        <w:rPr>
          <w:rFonts w:ascii="Open Sans" w:hAnsi="Open Sans"/>
        </w:rPr>
        <w:t>.  Thus for each group of students you will need:</w:t>
      </w:r>
    </w:p>
    <w:p w:rsidR="00673612" w:rsidRPr="00673612" w:rsidRDefault="00673612" w:rsidP="00CB0BBD">
      <w:pPr>
        <w:pStyle w:val="Bulleted"/>
        <w:numPr>
          <w:ilvl w:val="0"/>
          <w:numId w:val="36"/>
        </w:numPr>
        <w:ind w:left="924" w:hanging="385"/>
        <w:rPr>
          <w:ins w:id="81" w:author="Jack Morgan" w:date="2012-09-14T15:44:00Z"/>
          <w:rFonts w:ascii="Open Sans" w:hAnsi="Open Sans"/>
        </w:rPr>
      </w:pPr>
      <w:r w:rsidRPr="00673612">
        <w:rPr>
          <w:rFonts w:ascii="Open Sans" w:hAnsi="Open Sans"/>
        </w:rPr>
        <w:t xml:space="preserve">two copies of the </w:t>
      </w:r>
      <w:r w:rsidRPr="00673612">
        <w:rPr>
          <w:rFonts w:ascii="Open Sans" w:hAnsi="Open Sans"/>
          <w:i/>
        </w:rPr>
        <w:t>Kid Krypto Maps</w:t>
      </w:r>
      <w:r w:rsidRPr="00673612">
        <w:rPr>
          <w:rFonts w:ascii="Open Sans" w:hAnsi="Open Sans"/>
        </w:rPr>
        <w:t>.</w:t>
      </w:r>
    </w:p>
    <w:p w:rsidR="00673612" w:rsidRPr="00673612" w:rsidRDefault="00673612" w:rsidP="00894B96">
      <w:pPr>
        <w:pStyle w:val="Bulleted"/>
        <w:tabs>
          <w:tab w:val="clear" w:pos="924"/>
        </w:tabs>
        <w:rPr>
          <w:rFonts w:ascii="Open Sans" w:hAnsi="Open Sans"/>
        </w:rPr>
      </w:pPr>
    </w:p>
    <w:p w:rsidR="00673612" w:rsidRPr="00673612" w:rsidRDefault="00673612">
      <w:pPr>
        <w:rPr>
          <w:rFonts w:ascii="Open Sans" w:hAnsi="Open Sans"/>
        </w:rPr>
      </w:pPr>
      <w:r w:rsidRPr="00673612">
        <w:rPr>
          <w:rFonts w:ascii="Open Sans" w:hAnsi="Open Sans"/>
        </w:rPr>
        <w:t>You will also need:</w:t>
      </w:r>
    </w:p>
    <w:p w:rsidR="00673612" w:rsidRPr="00673612" w:rsidRDefault="00B9417B" w:rsidP="00CB0BBD">
      <w:pPr>
        <w:pStyle w:val="Bulleted"/>
        <w:numPr>
          <w:ilvl w:val="0"/>
          <w:numId w:val="36"/>
        </w:numPr>
        <w:ind w:left="924" w:hanging="385"/>
        <w:rPr>
          <w:rFonts w:ascii="Open Sans" w:hAnsi="Open Sans"/>
        </w:rPr>
      </w:pPr>
      <w:r>
        <w:rPr>
          <w:rFonts w:ascii="Open Sans" w:hAnsi="Open Sans"/>
          <w:noProof/>
          <w:lang w:val="en-US"/>
        </w:rPr>
        <w:lastRenderedPageBreak/>
        <w:drawing>
          <wp:anchor distT="152400" distB="152400" distL="152400" distR="152400" simplePos="0" relativeHeight="251684864" behindDoc="0" locked="0" layoutInCell="1" allowOverlap="1" wp14:anchorId="5CE8123B" wp14:editId="713FD4E6">
            <wp:simplePos x="0" y="0"/>
            <wp:positionH relativeFrom="column">
              <wp:posOffset>209550</wp:posOffset>
            </wp:positionH>
            <wp:positionV relativeFrom="line">
              <wp:posOffset>762635</wp:posOffset>
            </wp:positionV>
            <wp:extent cx="5039995" cy="3636010"/>
            <wp:effectExtent l="0" t="0" r="0" b="0"/>
            <wp:wrapTopAndBottom/>
            <wp:docPr id="11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9995"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an overhead projector transparency of </w:t>
      </w:r>
      <w:r w:rsidR="00673612" w:rsidRPr="00673612">
        <w:rPr>
          <w:rFonts w:ascii="Open Sans" w:hAnsi="Open Sans"/>
          <w:i/>
        </w:rPr>
        <w:t>Kid Krypto Encoding</w:t>
      </w:r>
      <w:r w:rsidR="00673612" w:rsidRPr="00673612">
        <w:rPr>
          <w:rFonts w:ascii="Open Sans" w:hAnsi="Open Sans"/>
        </w:rPr>
        <w:t>, and</w:t>
      </w:r>
    </w:p>
    <w:p w:rsidR="00B9417B" w:rsidRDefault="000509FE" w:rsidP="00CB0BBD">
      <w:pPr>
        <w:pStyle w:val="Bulleted"/>
        <w:numPr>
          <w:ilvl w:val="0"/>
          <w:numId w:val="36"/>
        </w:numPr>
        <w:ind w:left="924" w:hanging="385"/>
        <w:rPr>
          <w:rFonts w:ascii="Open Sans" w:hAnsi="Open Sans"/>
        </w:rPr>
        <w:sectPr w:rsidR="00B9417B" w:rsidSect="00894B96">
          <w:headerReference w:type="even" r:id="rId210"/>
          <w:headerReference w:type="default" r:id="rId211"/>
          <w:pgSz w:w="11906" w:h="16838"/>
          <w:pgMar w:top="1418" w:right="1701" w:bottom="1985" w:left="1701" w:header="709" w:footer="387" w:gutter="0"/>
          <w:cols w:space="720"/>
        </w:sectPr>
      </w:pPr>
      <w:r>
        <w:rPr>
          <w:rFonts w:ascii="Open Sans" w:hAnsi="Open Sans"/>
        </w:rPr>
        <w:t>a way to annotate the diagram.</w:t>
      </w:r>
    </w:p>
    <w:p w:rsidR="00B9417B" w:rsidRPr="00673612" w:rsidRDefault="00EC315D" w:rsidP="00B9417B">
      <w:pPr>
        <w:pStyle w:val="HiddenfromContents"/>
        <w:rPr>
          <w:rFonts w:ascii="Open Sans" w:hAnsi="Open Sans"/>
        </w:rPr>
      </w:pPr>
      <w:r>
        <w:rPr>
          <w:rFonts w:ascii="Open Sans" w:hAnsi="Open Sans"/>
        </w:rPr>
        <w:lastRenderedPageBreak/>
        <w:t>Kid K</w:t>
      </w:r>
      <w:r w:rsidR="00B9417B">
        <w:rPr>
          <w:rFonts w:ascii="Open Sans" w:hAnsi="Open Sans"/>
        </w:rPr>
        <w:t>rypto</w:t>
      </w:r>
    </w:p>
    <w:p w:rsidR="00673612" w:rsidRPr="00673612" w:rsidRDefault="00673612">
      <w:pPr>
        <w:pStyle w:val="Heading6"/>
        <w:rPr>
          <w:rFonts w:ascii="Open Sans" w:hAnsi="Open Sans"/>
        </w:rPr>
      </w:pPr>
      <w:r w:rsidRPr="00673612">
        <w:rPr>
          <w:rFonts w:ascii="Open Sans" w:hAnsi="Open Sans"/>
        </w:rPr>
        <w:t>Introduction</w:t>
      </w:r>
    </w:p>
    <w:p w:rsidR="00673612" w:rsidRPr="00673612" w:rsidRDefault="00673612">
      <w:pPr>
        <w:rPr>
          <w:rFonts w:ascii="Open Sans" w:hAnsi="Open Sans"/>
        </w:rPr>
      </w:pPr>
      <w:r w:rsidRPr="00673612">
        <w:rPr>
          <w:rFonts w:ascii="Open Sans" w:hAnsi="Open Sans"/>
        </w:rPr>
        <w:t xml:space="preserve">This is the most technically challenging activity in this book.  While rewarding, it requires careful work and sustained concentration to complete successfully.  Students should already have studied the example of one-way functions in </w:t>
      </w:r>
      <w:r w:rsidR="00C27777">
        <w:rPr>
          <w:rFonts w:ascii="Open Sans" w:hAnsi="Open Sans"/>
        </w:rPr>
        <w:t>the</w:t>
      </w:r>
      <w:r w:rsidRPr="00673612">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673612">
        <w:rPr>
          <w:rFonts w:ascii="Open Sans" w:hAnsi="Open Sans"/>
        </w:rPr>
        <w:t>, and it is helpful if they have completed the other activities in this section (</w:t>
      </w:r>
      <w:r w:rsidRPr="00C27777">
        <w:rPr>
          <w:rFonts w:ascii="Open Sans" w:hAnsi="Open Sans"/>
          <w:i/>
        </w:rPr>
        <w:t>Sharing Secrets</w:t>
      </w:r>
      <w:r w:rsidRPr="00673612">
        <w:rPr>
          <w:rFonts w:ascii="Open Sans" w:hAnsi="Open Sans"/>
        </w:rPr>
        <w:t xml:space="preserve">, and the </w:t>
      </w:r>
      <w:r w:rsidRPr="00C27777">
        <w:rPr>
          <w:rFonts w:ascii="Open Sans" w:hAnsi="Open Sans"/>
          <w:i/>
        </w:rPr>
        <w:t>Peruvian coin flip</w:t>
      </w:r>
      <w:r w:rsidRPr="00673612">
        <w:rPr>
          <w:rFonts w:ascii="Open Sans" w:hAnsi="Open Sans"/>
        </w:rPr>
        <w:t xml:space="preserve">).  The activity also uses ideas covered </w:t>
      </w:r>
      <w:r w:rsidR="00C27777">
        <w:rPr>
          <w:rFonts w:ascii="Open Sans" w:hAnsi="Open Sans"/>
        </w:rPr>
        <w:t>the</w:t>
      </w:r>
      <w:r w:rsidR="00C27777" w:rsidRPr="00C27777">
        <w:rPr>
          <w:rFonts w:ascii="Open Sans" w:hAnsi="Open Sans"/>
          <w:i/>
        </w:rPr>
        <w:t xml:space="preserve"> </w:t>
      </w:r>
      <w:r w:rsidRPr="00C27777">
        <w:rPr>
          <w:rFonts w:ascii="Open Sans" w:hAnsi="Open Sans"/>
          <w:i/>
        </w:rPr>
        <w:t>Count the dots</w:t>
      </w:r>
      <w:r w:rsidR="00C27777">
        <w:rPr>
          <w:rFonts w:ascii="Open Sans" w:hAnsi="Open Sans"/>
        </w:rPr>
        <w:t xml:space="preserve"> activity</w:t>
      </w:r>
      <w:r w:rsidRPr="00673612">
        <w:rPr>
          <w:rFonts w:ascii="Open Sans" w:hAnsi="Open Sans"/>
        </w:rPr>
        <w:t xml:space="preserve">, and </w:t>
      </w:r>
      <w:r w:rsidR="00C27777">
        <w:rPr>
          <w:rFonts w:ascii="Open Sans" w:hAnsi="Open Sans"/>
        </w:rPr>
        <w:t xml:space="preserve">the </w:t>
      </w:r>
      <w:r w:rsidRPr="00C27777">
        <w:rPr>
          <w:rFonts w:ascii="Open Sans" w:hAnsi="Open Sans"/>
          <w:i/>
        </w:rPr>
        <w:t>Twenty guesses</w:t>
      </w:r>
      <w:r w:rsidR="00C27777">
        <w:rPr>
          <w:rFonts w:ascii="Open Sans" w:hAnsi="Open Sans"/>
        </w:rPr>
        <w:t xml:space="preserve"> activity</w:t>
      </w:r>
      <w:r w:rsidRPr="00673612">
        <w:rPr>
          <w:rFonts w:ascii="Open Sans" w:hAnsi="Open Sans"/>
        </w:rPr>
        <w:t>.</w:t>
      </w:r>
    </w:p>
    <w:p w:rsidR="00673612" w:rsidRPr="00673612" w:rsidRDefault="00673612">
      <w:pPr>
        <w:rPr>
          <w:rFonts w:ascii="Open Sans" w:hAnsi="Open Sans"/>
        </w:rPr>
      </w:pPr>
      <w:r w:rsidRPr="00673612">
        <w:rPr>
          <w:rFonts w:ascii="Open Sans" w:hAnsi="Open Sans"/>
        </w:rPr>
        <w:t xml:space="preserve">Amy is planning to send Bill a secret message.  Normally we might think of secret messages as a sentence or paragraph, but in the following exercise Amy will send just one character — in fact, she will send one number that represents a character.  Although this might seem like a simplistic message, bear in mind that she could send a whole string of such “messages” to make up a sentence, and in practice the work would be done by a computer.  And sometimes even small messages are important —one 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only he has the key to the lock.  </w:t>
      </w:r>
    </w:p>
    <w:p w:rsidR="00673612" w:rsidRPr="00673612" w:rsidRDefault="00673612">
      <w:pPr>
        <w:rPr>
          <w:rFonts w:ascii="Open Sans" w:hAnsi="Open Sans"/>
        </w:rPr>
      </w:pPr>
      <w:r w:rsidRPr="00673612">
        <w:rPr>
          <w:rFonts w:ascii="Open Sans" w:hAnsi="Open Sans"/>
        </w:rPr>
        <w:t xml:space="preserve">We will lock up messages using </w:t>
      </w:r>
      <w:r w:rsidRPr="00673612">
        <w:rPr>
          <w:rFonts w:ascii="Open Sans" w:hAnsi="Open Sans"/>
          <w:i/>
        </w:rPr>
        <w:t>maps</w:t>
      </w:r>
      <w:r w:rsidRPr="00673612">
        <w:rPr>
          <w:rFonts w:ascii="Open Sans" w:hAnsi="Open Sans"/>
        </w:rPr>
        <w:t xml:space="preserve">.  Not Treasure Island maps, where X marks the spot, but street maps like the ones from </w:t>
      </w:r>
      <w:r w:rsidR="00C27777">
        <w:rPr>
          <w:rFonts w:ascii="Open Sans" w:hAnsi="Open Sans"/>
        </w:rPr>
        <w:t xml:space="preserve">the </w:t>
      </w:r>
      <w:r w:rsidR="00C27777" w:rsidRPr="00C27777">
        <w:rPr>
          <w:rFonts w:ascii="Open Sans" w:hAnsi="Open Sans"/>
          <w:i/>
        </w:rPr>
        <w:t>Tourist Town</w:t>
      </w:r>
      <w:r w:rsidR="00C27777">
        <w:rPr>
          <w:rFonts w:ascii="Open Sans" w:hAnsi="Open Sans"/>
        </w:rPr>
        <w:t xml:space="preserve"> activity</w:t>
      </w:r>
      <w:r w:rsidRPr="00673612">
        <w:rPr>
          <w:rFonts w:ascii="Open Sans" w:hAnsi="Open Sans"/>
        </w:rPr>
        <w:t>, where the lines are streets and the dots are street corners.  Each map has a public version—the lock—and a private version—the key.</w:t>
      </w:r>
    </w:p>
    <w:p w:rsidR="00673612" w:rsidRPr="00673612" w:rsidRDefault="00673612">
      <w:pPr>
        <w:rPr>
          <w:rFonts w:ascii="Open Sans" w:hAnsi="Open Sans"/>
        </w:rPr>
      </w:pPr>
    </w:p>
    <w:p w:rsidR="00673612" w:rsidRPr="00673612" w:rsidRDefault="00673612">
      <w:pPr>
        <w:pStyle w:val="Heading6"/>
        <w:rPr>
          <w:rFonts w:ascii="Open Sans" w:hAnsi="Open Sans"/>
        </w:rPr>
      </w:pPr>
      <w:r w:rsidRPr="00673612">
        <w:rPr>
          <w:rFonts w:ascii="Open Sans" w:hAnsi="Open Sans"/>
        </w:rPr>
        <w:t>Discussion</w:t>
      </w:r>
    </w:p>
    <w:p w:rsidR="00673612" w:rsidRPr="00673612" w:rsidRDefault="00673612">
      <w:pPr>
        <w:rPr>
          <w:rFonts w:ascii="Open Sans" w:hAnsi="Open Sans"/>
        </w:rPr>
      </w:pPr>
      <w:r w:rsidRPr="00673612">
        <w:rPr>
          <w:rFonts w:ascii="Open Sans" w:hAnsi="Open Sans"/>
        </w:rPr>
        <w:t xml:space="preserve">Shown on the worksheet </w:t>
      </w:r>
      <w:r w:rsidRPr="00673612">
        <w:rPr>
          <w:rFonts w:ascii="Open Sans" w:hAnsi="Open Sans"/>
          <w:i/>
        </w:rPr>
        <w:t>Kid Krypto Encoding</w:t>
      </w:r>
      <w:r w:rsidRPr="00673612">
        <w:rPr>
          <w:rFonts w:ascii="Open Sans" w:hAnsi="Open Sans"/>
        </w:rPr>
        <w:t xml:space="preserve"> is Bill’s public map.  It's not secret: Bill puts it on the table (or a web page) for everyone to see, or (equivalently) gives it to </w:t>
      </w:r>
      <w:r w:rsidR="008B61D4">
        <w:rPr>
          <w:rFonts w:ascii="Open Sans" w:hAnsi="Open Sans"/>
          <w:noProof/>
          <w:lang w:val="en-US"/>
        </w:rPr>
        <w:drawing>
          <wp:anchor distT="152400" distB="152400" distL="152400" distR="152400" simplePos="0" relativeHeight="251685888" behindDoc="0" locked="0" layoutInCell="1" allowOverlap="1" wp14:anchorId="4E1054BF" wp14:editId="40E582E5">
            <wp:simplePos x="0" y="0"/>
            <wp:positionH relativeFrom="column">
              <wp:posOffset>1978025</wp:posOffset>
            </wp:positionH>
            <wp:positionV relativeFrom="line">
              <wp:posOffset>67310</wp:posOffset>
            </wp:positionV>
            <wp:extent cx="3388360" cy="1824355"/>
            <wp:effectExtent l="0" t="0" r="0" b="4445"/>
            <wp:wrapThrough wrapText="left">
              <wp:wrapPolygon edited="0">
                <wp:start x="0" y="0"/>
                <wp:lineTo x="0" y="21352"/>
                <wp:lineTo x="21373" y="21352"/>
                <wp:lineTo x="21373" y="0"/>
                <wp:lineTo x="0" y="0"/>
              </wp:wrapPolygon>
            </wp:wrapThrough>
            <wp:docPr id="111"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88360" cy="182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anyone who might want to send him a message.  Amy has a copy; so has everyone else.  The figure  to the right shows Bill’s private map.  It’s the same as his public map, except that some of the street corners are marked as special by enlarging them.  He keeps this version of the map secret.</w:t>
      </w:r>
    </w:p>
    <w:p w:rsidR="00673612" w:rsidRPr="00673612" w:rsidRDefault="00673612">
      <w:pPr>
        <w:rPr>
          <w:rFonts w:ascii="Open Sans" w:hAnsi="Open Sans"/>
        </w:rPr>
      </w:pPr>
      <w:r w:rsidRPr="00673612">
        <w:rPr>
          <w:rFonts w:ascii="Open Sans" w:hAnsi="Open Sans"/>
        </w:rPr>
        <w:t xml:space="preserve">This activity is best done as a class, at least to begin with, because it involves a fair amount of work.  Although not difficult, this must be done accurately, for errors will cause a lot of trouble.  It is important that the students realize how surprising it is that this kind of encryption can be done at all—it seems impossible (doesn't it?)—because they </w:t>
      </w:r>
      <w:r w:rsidRPr="00673612">
        <w:rPr>
          <w:rFonts w:ascii="Open Sans" w:hAnsi="Open Sans"/>
        </w:rPr>
        <w:lastRenderedPageBreak/>
        <w:t xml:space="preserve">will need this motivation to see them through the effort required.  One point that we have found highly motivating for school students is that using this method they can pass secret notes in class, and even if their teacher knows how the note was encrypted, the </w:t>
      </w:r>
      <w:r w:rsidR="00B9417B">
        <w:rPr>
          <w:rFonts w:ascii="Open Sans" w:hAnsi="Open Sans"/>
          <w:noProof/>
          <w:lang w:val="en-US"/>
        </w:rPr>
        <w:drawing>
          <wp:anchor distT="152400" distB="152400" distL="152400" distR="152400" simplePos="0" relativeHeight="251686912" behindDoc="0" locked="0" layoutInCell="1" allowOverlap="1" wp14:anchorId="63901221" wp14:editId="15166316">
            <wp:simplePos x="0" y="0"/>
            <wp:positionH relativeFrom="column">
              <wp:posOffset>1816100</wp:posOffset>
            </wp:positionH>
            <wp:positionV relativeFrom="line">
              <wp:posOffset>122555</wp:posOffset>
            </wp:positionV>
            <wp:extent cx="3599815" cy="2229485"/>
            <wp:effectExtent l="0" t="0" r="6985" b="5715"/>
            <wp:wrapThrough wrapText="left">
              <wp:wrapPolygon edited="0">
                <wp:start x="0" y="0"/>
                <wp:lineTo x="0" y="21409"/>
                <wp:lineTo x="21490" y="21409"/>
                <wp:lineTo x="21490" y="0"/>
                <wp:lineTo x="0" y="0"/>
              </wp:wrapPolygon>
            </wp:wrapThrough>
            <wp:docPr id="11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59981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teacher won’t be able to decode it.</w:t>
      </w:r>
    </w:p>
    <w:p w:rsidR="00673612" w:rsidRPr="00673612" w:rsidRDefault="00673612" w:rsidP="00CB0BBD">
      <w:pPr>
        <w:numPr>
          <w:ilvl w:val="0"/>
          <w:numId w:val="26"/>
        </w:numPr>
        <w:tabs>
          <w:tab w:val="clear" w:pos="1287"/>
          <w:tab w:val="num" w:pos="927"/>
        </w:tabs>
        <w:ind w:left="927"/>
        <w:rPr>
          <w:rFonts w:ascii="Open Sans" w:hAnsi="Open Sans"/>
        </w:rPr>
      </w:pPr>
      <w:r w:rsidRPr="00673612">
        <w:rPr>
          <w:rFonts w:ascii="Open Sans" w:hAnsi="Open Sans"/>
          <w:noProof/>
          <w:lang w:val="en-AU"/>
        </w:rPr>
        <w:t>Display</w:t>
      </w:r>
      <w:r w:rsidRPr="00673612">
        <w:rPr>
          <w:rFonts w:ascii="Open Sans" w:hAnsi="Open Sans"/>
        </w:rPr>
        <w:t xml:space="preserve"> Bill's public map (</w:t>
      </w:r>
      <w:r w:rsidRPr="00673612">
        <w:rPr>
          <w:rFonts w:ascii="Open Sans" w:hAnsi="Open Sans"/>
          <w:i/>
        </w:rPr>
        <w:t xml:space="preserve">Kid Krypto Encoding </w:t>
      </w:r>
      <w:r w:rsidRPr="00673612">
        <w:rPr>
          <w:rFonts w:ascii="Open Sans" w:hAnsi="Open Sans"/>
        </w:rPr>
        <w:t>worksheet).  Decide which number Amy is going to send.  Now place random numbers on each intersection on the map, so that the random numbers add up to the number that Amy wishes to send.  This figure gives an example of such numbers as the upper (non-parenthesised) number beside each intersection.  Here, Amy has chosen to send the number 66, so all the unbracketed numbers add up to 66.  If necessary, you can use negative numbers to get the total down to the desired value.</w:t>
      </w:r>
    </w:p>
    <w:p w:rsidR="00673612" w:rsidRPr="00673612" w:rsidRDefault="00673612" w:rsidP="00CB0BBD">
      <w:pPr>
        <w:numPr>
          <w:ilvl w:val="0"/>
          <w:numId w:val="26"/>
        </w:numPr>
        <w:tabs>
          <w:tab w:val="clear" w:pos="1287"/>
          <w:tab w:val="num" w:pos="927"/>
        </w:tabs>
        <w:ind w:left="927"/>
        <w:rPr>
          <w:rFonts w:ascii="Open Sans" w:hAnsi="Open Sans"/>
        </w:rPr>
      </w:pPr>
      <w:r w:rsidRPr="00673612">
        <w:rPr>
          <w:rFonts w:ascii="Open Sans" w:hAnsi="Open Sans"/>
        </w:rPr>
        <w:t>Now Amy must calculate what to send to Bill.  If she sent the map with the numbers on, that would be no good, because if it fell into the wrong hands anybody could add them up and get the message.</w:t>
      </w:r>
    </w:p>
    <w:p w:rsidR="00673612" w:rsidRPr="00673612" w:rsidRDefault="00673612">
      <w:pPr>
        <w:ind w:left="850"/>
        <w:rPr>
          <w:rFonts w:ascii="Open Sans" w:hAnsi="Open Sans"/>
        </w:rPr>
      </w:pPr>
      <w:r w:rsidRPr="00673612">
        <w:rPr>
          <w:rFonts w:ascii="Open Sans" w:hAnsi="Open Sans"/>
        </w:rPr>
        <w:t>Instead, choose any intersection, look at it and its three neighbors—four intersections in all—and total the numbers on them.  Write this number at the intersection in parentheses or using a different color pen.  For example, the rightmost intersection in the example public map is connected to three others, labeled 1, 4, 11, and is itself labeled 6.  Thus it has a total of 22.  Now repeat this for all the other intersections in the map. This should give you the numbers in parentheses.</w:t>
      </w:r>
    </w:p>
    <w:p w:rsidR="00673612" w:rsidRPr="00673612" w:rsidRDefault="00673612" w:rsidP="00CB0BBD">
      <w:pPr>
        <w:numPr>
          <w:ilvl w:val="0"/>
          <w:numId w:val="26"/>
        </w:numPr>
        <w:tabs>
          <w:tab w:val="clear" w:pos="1287"/>
          <w:tab w:val="num" w:pos="927"/>
        </w:tabs>
        <w:ind w:left="927"/>
        <w:rPr>
          <w:rFonts w:ascii="Open Sans" w:hAnsi="Open Sans"/>
        </w:rPr>
      </w:pPr>
      <w:r w:rsidRPr="00673612">
        <w:rPr>
          <w:rFonts w:ascii="Open Sans" w:hAnsi="Open Sans"/>
        </w:rPr>
        <w:t>Amy will send to Bill his map, with only the parenthesised numbers on it.</w:t>
      </w:r>
    </w:p>
    <w:p w:rsidR="00673612" w:rsidRPr="00673612" w:rsidRDefault="00673612">
      <w:pPr>
        <w:ind w:left="850"/>
        <w:rPr>
          <w:rFonts w:ascii="Open Sans" w:hAnsi="Open Sans"/>
        </w:rPr>
      </w:pPr>
      <w:r w:rsidRPr="00673612">
        <w:rPr>
          <w:rFonts w:ascii="Open Sans" w:hAnsi="Open Sans"/>
        </w:rPr>
        <w:t>Erase the original numbers and the counts, leaving only the numbers that Amy sends; or write out a new map with just those numbers on it.  See if any of the students can find a way to tell from this what the original message was.  They won't be able to.</w:t>
      </w:r>
    </w:p>
    <w:p w:rsidR="00673612" w:rsidRPr="00673612" w:rsidRDefault="00673612" w:rsidP="00CB0BBD">
      <w:pPr>
        <w:numPr>
          <w:ilvl w:val="0"/>
          <w:numId w:val="26"/>
        </w:numPr>
        <w:tabs>
          <w:tab w:val="clear" w:pos="1287"/>
          <w:tab w:val="num" w:pos="927"/>
        </w:tabs>
        <w:ind w:left="927"/>
        <w:rPr>
          <w:rFonts w:ascii="Open Sans" w:hAnsi="Open Sans"/>
        </w:rPr>
      </w:pPr>
      <w:r w:rsidRPr="00673612">
        <w:rPr>
          <w:rFonts w:ascii="Open Sans" w:hAnsi="Open Sans"/>
        </w:rPr>
        <w:t>Only someone with Bill's private key can decode the message to find the message that Amy originally wanted to send.  On the coded message, mark the special enlarged nodes in Bill's private map.</w:t>
      </w:r>
    </w:p>
    <w:p w:rsidR="00673612" w:rsidRPr="00673612" w:rsidRDefault="00673612">
      <w:pPr>
        <w:ind w:left="850"/>
        <w:rPr>
          <w:rFonts w:ascii="Open Sans" w:hAnsi="Open Sans"/>
        </w:rPr>
      </w:pPr>
      <w:r w:rsidRPr="00673612">
        <w:rPr>
          <w:rFonts w:ascii="Open Sans" w:hAnsi="Open Sans"/>
        </w:rPr>
        <w:t>To decode the message, Bill looks at just the secret marked intersections and adds up the numbers on them.  In the example, these intersections are labeled 13, 13, 22, 18, which add up to 66, Amy’s original message.</w:t>
      </w:r>
    </w:p>
    <w:p w:rsidR="00673612" w:rsidRPr="00673612" w:rsidRDefault="008B61D4" w:rsidP="00CB0BBD">
      <w:pPr>
        <w:numPr>
          <w:ilvl w:val="0"/>
          <w:numId w:val="26"/>
        </w:numPr>
        <w:tabs>
          <w:tab w:val="clear" w:pos="1287"/>
          <w:tab w:val="num" w:pos="927"/>
        </w:tabs>
        <w:ind w:left="927"/>
        <w:rPr>
          <w:rFonts w:ascii="Open Sans" w:hAnsi="Open Sans"/>
        </w:rPr>
      </w:pPr>
      <w:r>
        <w:rPr>
          <w:rFonts w:ascii="Open Sans" w:hAnsi="Open Sans"/>
          <w:noProof/>
          <w:lang w:val="en-US"/>
        </w:rPr>
        <w:lastRenderedPageBreak/>
        <w:drawing>
          <wp:anchor distT="152400" distB="152400" distL="152400" distR="152400" simplePos="0" relativeHeight="251687936" behindDoc="0" locked="0" layoutInCell="1" allowOverlap="1" wp14:anchorId="291467A9" wp14:editId="4EC089ED">
            <wp:simplePos x="0" y="0"/>
            <wp:positionH relativeFrom="column">
              <wp:align>right</wp:align>
            </wp:positionH>
            <wp:positionV relativeFrom="line">
              <wp:posOffset>0</wp:posOffset>
            </wp:positionV>
            <wp:extent cx="3599815" cy="2499995"/>
            <wp:effectExtent l="0" t="0" r="6985" b="0"/>
            <wp:wrapSquare wrapText="lef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99815"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How does it work?  Well, the map is a special one.  Suppose Bill were to choose one of the marked intersections and draw around the intersections one street distant from it, and repeat the procedure for each marked intersection.  This would partition the map into non-overlapping pieces, as illustrated here.  Show these pieces to the students by drawing the boundaries on the map.  The group of intersections in each partition is exactly the ones summed to give the transmitted numbers for the marked intersections, so the sum of the four transmitted numbers on those intersections will be the sum of all the original numbers in the original map; that it, it will be the original message!</w:t>
      </w:r>
    </w:p>
    <w:p w:rsidR="00673612" w:rsidRPr="00673612" w:rsidRDefault="00673612">
      <w:pPr>
        <w:rPr>
          <w:rFonts w:ascii="Open Sans" w:hAnsi="Open Sans"/>
        </w:rPr>
      </w:pPr>
      <w:r w:rsidRPr="00673612">
        <w:rPr>
          <w:rFonts w:ascii="Open Sans" w:hAnsi="Open Sans"/>
        </w:rPr>
        <w:t xml:space="preserve">Phew!  It seems a lot of work to send one letter.  And it </w:t>
      </w:r>
      <w:r w:rsidRPr="00673612">
        <w:rPr>
          <w:rFonts w:ascii="Open Sans" w:hAnsi="Open Sans"/>
          <w:i/>
        </w:rPr>
        <w:t>is</w:t>
      </w:r>
      <w:r w:rsidRPr="00673612">
        <w:rPr>
          <w:rFonts w:ascii="Open Sans" w:hAnsi="Open Sans"/>
        </w:rPr>
        <w:t xml:space="preserve"> a lot of work to send one letter—encryption is not an easy thing to do.  But look at what has been accomplished: complete secrecy using a public key, with no need for any prior arrangement between the participants.  You could publish your key on a noticeboard and </w:t>
      </w:r>
      <w:r w:rsidRPr="00673612">
        <w:rPr>
          <w:rFonts w:ascii="Open Sans" w:hAnsi="Open Sans"/>
          <w:i/>
        </w:rPr>
        <w:t>anyone</w:t>
      </w:r>
      <w:r w:rsidRPr="00673612">
        <w:rPr>
          <w:rFonts w:ascii="Open Sans" w:hAnsi="Open Sans"/>
        </w:rPr>
        <w:t xml:space="preserve"> could send you a secret message, yet no-one could decrypt it without the private key.  And in real life all the calculation is done by a software package that you acquire (typically built into your web browser), so it’s only a computer that has to work hard.</w:t>
      </w:r>
    </w:p>
    <w:p w:rsidR="00673612" w:rsidRPr="00673612" w:rsidRDefault="00673612">
      <w:pPr>
        <w:rPr>
          <w:rFonts w:ascii="Open Sans" w:hAnsi="Open Sans"/>
        </w:rPr>
      </w:pPr>
      <w:r w:rsidRPr="00673612">
        <w:rPr>
          <w:rFonts w:ascii="Open Sans" w:hAnsi="Open Sans"/>
        </w:rPr>
        <w:t>Perhaps your class would like to know that they have joined the very select group of people who have actually worked through a public-key encryption example by hand—practising computer scientists would consider this to be an almost impossible task and few people have ever done it!</w:t>
      </w:r>
    </w:p>
    <w:p w:rsidR="00673612" w:rsidRPr="00673612" w:rsidRDefault="00673612">
      <w:pPr>
        <w:rPr>
          <w:rFonts w:ascii="Open Sans" w:hAnsi="Open Sans"/>
        </w:rPr>
      </w:pPr>
      <w:r w:rsidRPr="00673612">
        <w:rPr>
          <w:rFonts w:ascii="Open Sans" w:hAnsi="Open Sans"/>
        </w:rPr>
        <w:t>Now, what about eavesdropping?  Bill’s map is like the ones in the Tourist Town activity (Activity 14), where the marked intersections are a minimal way of placing ice-cream vans to serve all street corners without anyone having to walk more than one block.  We saw in Tourist Town that it’s easy for Bill to make up such a map by starting with the pieces shown in his private map, and it's very hard for anyone else to find the minimal way to place ice-cream vans except by the brute-force method.  The brute-force method is to try every possible configuration with one van, then every configuration with two vans, and so on until you hit upon a solution.  No-one knows whether there is a better method for a general map—and you can bet that lots of people have tried to find one!</w:t>
      </w:r>
    </w:p>
    <w:p w:rsidR="00673612" w:rsidRPr="00673612" w:rsidRDefault="00673612">
      <w:pPr>
        <w:rPr>
          <w:rFonts w:ascii="Open Sans" w:hAnsi="Open Sans"/>
        </w:rPr>
      </w:pPr>
      <w:r w:rsidRPr="00673612">
        <w:rPr>
          <w:rFonts w:ascii="Open Sans" w:hAnsi="Open Sans"/>
        </w:rPr>
        <w:t xml:space="preserve">Providing Bill starts with a complicated enough map with, say, fifty or a hundred intersections, it seems like no-one could ever crack the code—even the cleverest mathematicians have tried hard and failed.  (But there is a caveat: see below under </w:t>
      </w:r>
      <w:r w:rsidRPr="00673612">
        <w:rPr>
          <w:rFonts w:ascii="Open Sans" w:hAnsi="Open Sans"/>
          <w:i/>
        </w:rPr>
        <w:t>What’s it all about?</w:t>
      </w:r>
      <w:r w:rsidRPr="00673612">
        <w:rPr>
          <w:rFonts w:ascii="Open Sans" w:hAnsi="Open Sans"/>
        </w:rPr>
        <w:t>)</w:t>
      </w:r>
    </w:p>
    <w:p w:rsidR="00673612" w:rsidRPr="00673612" w:rsidRDefault="00673612" w:rsidP="00CB0BBD">
      <w:pPr>
        <w:numPr>
          <w:ilvl w:val="0"/>
          <w:numId w:val="26"/>
        </w:numPr>
        <w:tabs>
          <w:tab w:val="clear" w:pos="1287"/>
          <w:tab w:val="num" w:pos="927"/>
        </w:tabs>
        <w:ind w:left="927"/>
        <w:rPr>
          <w:rFonts w:ascii="Open Sans" w:hAnsi="Open Sans"/>
        </w:rPr>
      </w:pPr>
      <w:r w:rsidRPr="00673612">
        <w:rPr>
          <w:rFonts w:ascii="Open Sans" w:hAnsi="Open Sans"/>
        </w:rPr>
        <w:t xml:space="preserve">Having been through one example with the whole class, divide the students into groups of, say, four.  Give each pair of each group the public map on the </w:t>
      </w:r>
      <w:r w:rsidRPr="00673612">
        <w:rPr>
          <w:rFonts w:ascii="Open Sans" w:hAnsi="Open Sans"/>
          <w:i/>
        </w:rPr>
        <w:t xml:space="preserve">Kid Krypto </w:t>
      </w:r>
      <w:r w:rsidRPr="00673612">
        <w:rPr>
          <w:rFonts w:ascii="Open Sans" w:hAnsi="Open Sans"/>
          <w:i/>
        </w:rPr>
        <w:lastRenderedPageBreak/>
        <w:t>Maps</w:t>
      </w:r>
      <w:r w:rsidRPr="00673612">
        <w:rPr>
          <w:rFonts w:ascii="Open Sans" w:hAnsi="Open Sans"/>
        </w:rPr>
        <w:t>.  Each pair should choose a “message” (any integer), encode it with the public key, and give the resulting map to the other group.  The other group can try to decode it, but they are unlikely to be successful until they are given (or work out!) the private map.  Then give out the private map and see if they can now decode it correctly.</w:t>
      </w:r>
    </w:p>
    <w:p w:rsidR="00673612" w:rsidRPr="00673612" w:rsidRDefault="00673612" w:rsidP="00CB0BBD">
      <w:pPr>
        <w:numPr>
          <w:ilvl w:val="0"/>
          <w:numId w:val="26"/>
        </w:numPr>
        <w:tabs>
          <w:tab w:val="clear" w:pos="1287"/>
          <w:tab w:val="num" w:pos="927"/>
        </w:tabs>
        <w:ind w:left="927"/>
        <w:rPr>
          <w:rFonts w:ascii="Open Sans" w:hAnsi="Open Sans"/>
        </w:rPr>
      </w:pPr>
      <w:r w:rsidRPr="00673612">
        <w:rPr>
          <w:rFonts w:ascii="Open Sans" w:hAnsi="Open Sans"/>
        </w:rPr>
        <w:t xml:space="preserve">Now each pair can design their own map, keeping the private version secret and giving the public version to the other pair—or indeed “publishing” it on the classroom board.  The principle for designing maps is just the same as was discussed in the Tourist Town activity, and extra streets can be added to disguise the solution.  Just be careful not to add extra streets into any of the “special” points.  That would create an intersection from which </w:t>
      </w:r>
      <w:r w:rsidRPr="00673612">
        <w:rPr>
          <w:rFonts w:ascii="Open Sans" w:hAnsi="Open Sans"/>
          <w:i/>
        </w:rPr>
        <w:t>two</w:t>
      </w:r>
      <w:r w:rsidRPr="00673612">
        <w:rPr>
          <w:rFonts w:ascii="Open Sans" w:hAnsi="Open Sans"/>
        </w:rPr>
        <w:t xml:space="preserve"> ice-cream vans could be reached in one hop, which is all right for the tourist town situation but would cause havoc when encrypting.  That is because the special points no longer decompose the map into </w:t>
      </w:r>
      <w:r w:rsidRPr="00673612">
        <w:rPr>
          <w:rFonts w:ascii="Open Sans" w:hAnsi="Open Sans"/>
          <w:i/>
        </w:rPr>
        <w:t>non-overlapping</w:t>
      </w:r>
      <w:r w:rsidRPr="00673612">
        <w:rPr>
          <w:rFonts w:ascii="Open Sans" w:hAnsi="Open Sans"/>
        </w:rPr>
        <w:t xml:space="preserve"> pieces, as illustrated in the private map, and this is essential for the trick to work.</w:t>
      </w:r>
    </w:p>
    <w:p w:rsidR="00EC315D" w:rsidRDefault="00673612">
      <w:r w:rsidRPr="00673612">
        <w:br w:type="page"/>
      </w:r>
      <w:bookmarkStart w:id="82" w:name="Worksheet_SortWeightscopy"/>
      <w:bookmarkEnd w:id="82"/>
    </w:p>
    <w:p w:rsidR="00EC315D" w:rsidRPr="00673612" w:rsidRDefault="00EC315D" w:rsidP="00EC315D">
      <w:pPr>
        <w:pStyle w:val="WorksheetTitle"/>
        <w:pBdr>
          <w:left w:val="single" w:sz="4" w:space="0" w:color="auto" w:shadow="1"/>
        </w:pBdr>
        <w:rPr>
          <w:rFonts w:ascii="Open Sans" w:hAnsi="Open Sans"/>
        </w:rPr>
      </w:pPr>
      <w:r>
        <w:rPr>
          <w:rFonts w:ascii="Open Sans" w:hAnsi="Open Sans"/>
          <w:noProof/>
          <w:lang w:val="en-US"/>
        </w:rPr>
        <w:lastRenderedPageBreak/>
        <w:drawing>
          <wp:anchor distT="152400" distB="152400" distL="152400" distR="152400" simplePos="0" relativeHeight="251688960" behindDoc="0" locked="0" layoutInCell="1" allowOverlap="1" wp14:anchorId="0ED998E9" wp14:editId="25A3274D">
            <wp:simplePos x="0" y="0"/>
            <wp:positionH relativeFrom="column">
              <wp:posOffset>419100</wp:posOffset>
            </wp:positionH>
            <wp:positionV relativeFrom="line">
              <wp:posOffset>731520</wp:posOffset>
            </wp:positionV>
            <wp:extent cx="4319905" cy="7155180"/>
            <wp:effectExtent l="0" t="0" r="0" b="762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19905" cy="7155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Kid Kyrpto Maps</w:t>
      </w:r>
    </w:p>
    <w:p w:rsidR="00673612" w:rsidRPr="00673612" w:rsidRDefault="00673612" w:rsidP="00EC315D">
      <w:pPr>
        <w:rPr>
          <w:rFonts w:ascii="Open Sans" w:hAnsi="Open Sans"/>
        </w:rPr>
      </w:pPr>
      <w:r w:rsidRPr="00673612">
        <w:rPr>
          <w:rFonts w:ascii="Open Sans" w:hAnsi="Open Sans"/>
        </w:rPr>
        <w:t>Use these maps as described in the text to encrypt and decrypt messages.</w:t>
      </w:r>
    </w:p>
    <w:p w:rsidR="00EC315D" w:rsidRPr="00673612" w:rsidRDefault="00673612" w:rsidP="00EC315D">
      <w:pPr>
        <w:pStyle w:val="WorksheetTitle"/>
        <w:pBdr>
          <w:left w:val="single" w:sz="4" w:space="0" w:color="auto" w:shadow="1"/>
        </w:pBdr>
        <w:rPr>
          <w:rFonts w:ascii="Open Sans" w:hAnsi="Open Sans"/>
        </w:rPr>
      </w:pPr>
      <w:r w:rsidRPr="00673612">
        <w:br w:type="page"/>
      </w:r>
      <w:bookmarkStart w:id="83" w:name="Worksheet_SortWeightscopy1"/>
      <w:bookmarkEnd w:id="83"/>
      <w:r w:rsidR="00EC315D" w:rsidRPr="00673612">
        <w:rPr>
          <w:rFonts w:ascii="Open Sans" w:hAnsi="Open Sans"/>
        </w:rPr>
        <w:lastRenderedPageBreak/>
        <w:t xml:space="preserve">Worksheet Activity: </w:t>
      </w:r>
      <w:r w:rsidR="00EC315D">
        <w:rPr>
          <w:rFonts w:ascii="Open Sans" w:hAnsi="Open Sans"/>
        </w:rPr>
        <w:t>Kid Krypto Encoding</w:t>
      </w:r>
    </w:p>
    <w:p w:rsidR="00673612" w:rsidRPr="00673612" w:rsidRDefault="00673612">
      <w:pPr>
        <w:ind w:left="0"/>
        <w:rPr>
          <w:rFonts w:ascii="Open Sans" w:hAnsi="Open Sans"/>
        </w:rPr>
      </w:pPr>
    </w:p>
    <w:p w:rsidR="00673612" w:rsidRPr="00673612" w:rsidRDefault="00673612">
      <w:pPr>
        <w:pStyle w:val="WorksheetNormal"/>
        <w:rPr>
          <w:rFonts w:ascii="Open Sans" w:hAnsi="Open Sans"/>
        </w:rPr>
      </w:pPr>
      <w:r w:rsidRPr="00673612">
        <w:rPr>
          <w:rFonts w:ascii="Open Sans" w:hAnsi="Open Sans"/>
        </w:rPr>
        <w:t>Display this “map” to the class and use it to demonstrate the encoding of a message.</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21376" behindDoc="0" locked="0" layoutInCell="1" allowOverlap="1" wp14:anchorId="4CCBE64E" wp14:editId="7F5B486B">
            <wp:simplePos x="0" y="0"/>
            <wp:positionH relativeFrom="character">
              <wp:posOffset>0</wp:posOffset>
            </wp:positionH>
            <wp:positionV relativeFrom="line">
              <wp:posOffset>0</wp:posOffset>
            </wp:positionV>
            <wp:extent cx="5039995" cy="28200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03999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54F1900" wp14:editId="065C687F">
                <wp:extent cx="5043805" cy="2814955"/>
                <wp:effectExtent l="0" t="0" r="0" b="0"/>
                <wp:docPr id="7"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1495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69C30A9D" id="AutoShape 183" o:spid="_x0000_s1026" style="width:397.15pt;height:2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" filled="f" stroked="f">
                <o:lock v:ext="edit" aspectratio="t"/>
                <w10:anchorlock/>
              </v:rect>
            </w:pict>
          </mc:Fallback>
        </mc:AlternateContent>
      </w:r>
    </w:p>
    <w:p w:rsidR="000509FE" w:rsidRPr="00673612" w:rsidRDefault="00673612" w:rsidP="000509FE">
      <w:pPr>
        <w:pStyle w:val="HiddenfromContents"/>
        <w:rPr>
          <w:rFonts w:ascii="Open Sans" w:hAnsi="Open Sans"/>
        </w:rPr>
      </w:pPr>
      <w:r w:rsidRPr="00673612">
        <w:br w:type="page"/>
      </w:r>
      <w:r w:rsidR="000509FE">
        <w:rPr>
          <w:rFonts w:ascii="Open Sans" w:hAnsi="Open Sans"/>
        </w:rPr>
        <w:lastRenderedPageBreak/>
        <w:t>What’s it all about?</w:t>
      </w:r>
    </w:p>
    <w:p w:rsidR="00673612" w:rsidRPr="00673612" w:rsidRDefault="00673612">
      <w:pPr>
        <w:rPr>
          <w:rFonts w:ascii="Open Sans" w:hAnsi="Open Sans"/>
        </w:rPr>
      </w:pPr>
    </w:p>
    <w:p w:rsidR="00673612" w:rsidRPr="00673612" w:rsidRDefault="00673612">
      <w:pPr>
        <w:rPr>
          <w:rFonts w:ascii="Open Sans" w:hAnsi="Open Sans"/>
        </w:rPr>
      </w:pPr>
      <w:r w:rsidRPr="00673612">
        <w:rPr>
          <w:rFonts w:ascii="Open Sans" w:hAnsi="Open Sans"/>
        </w:rPr>
        <w:t xml:space="preserve">It’s clear why you might want to send secret messages over computer networks that no-one but the intended recipient could decode, no matter how clever they were or how hard they tried.  And of course there are all sorts of ways in which this can be done </w:t>
      </w:r>
      <w:r w:rsidRPr="00673612">
        <w:rPr>
          <w:rFonts w:ascii="Open Sans" w:hAnsi="Open Sans"/>
          <w:i/>
        </w:rPr>
        <w:t>if</w:t>
      </w:r>
      <w:r w:rsidRPr="00673612">
        <w:rPr>
          <w:rFonts w:ascii="Open Sans" w:hAnsi="Open Sans"/>
        </w:rPr>
        <w:t xml:space="preserve"> the sender and receiver share a secret code.  But the clever part of public-key encryption is that Amy can send Bill a secure message without any secret prior arrangement, just by picking up his “lock” from a public place like a web page.</w:t>
      </w:r>
    </w:p>
    <w:p w:rsidR="00673612" w:rsidRPr="00673612" w:rsidRDefault="00673612">
      <w:pPr>
        <w:rPr>
          <w:rFonts w:ascii="Open Sans" w:hAnsi="Open Sans"/>
        </w:rPr>
      </w:pPr>
      <w:r w:rsidRPr="00673612">
        <w:rPr>
          <w:rFonts w:ascii="Open Sans" w:hAnsi="Open Sans"/>
        </w:rPr>
        <w:t xml:space="preserve">Secrecy is only one side of cryptography.  Another is </w:t>
      </w:r>
      <w:r w:rsidRPr="00673612">
        <w:rPr>
          <w:rFonts w:ascii="Open Sans" w:hAnsi="Open Sans"/>
          <w:i/>
        </w:rPr>
        <w:t>authentication</w:t>
      </w:r>
      <w:r w:rsidRPr="00673612">
        <w:rPr>
          <w:rFonts w:ascii="Open Sans" w:hAnsi="Open Sans"/>
        </w:rPr>
        <w:t xml:space="preserve">: When Amy receives a message from Bill, how does she know that it really comes from him and not from some imposter?  Suppose she receives electronic mail that says, “Darling, I’m stuck here without any money.  Please put $100 in my bank account, number 0241-45-784329 -- love, Bill.”  How can she know whether it really comes from Bill?  Some public-key cryptosystems can be used for this, too.  Just as Amy sends Bill a secret message by encoding it with his public key, he can send her a message </w:t>
      </w:r>
      <w:r w:rsidRPr="00673612">
        <w:rPr>
          <w:rFonts w:ascii="Open Sans" w:hAnsi="Open Sans"/>
          <w:i/>
        </w:rPr>
        <w:t>that only he could have generated</w:t>
      </w:r>
      <w:r w:rsidRPr="00673612">
        <w:rPr>
          <w:rFonts w:ascii="Open Sans" w:hAnsi="Open Sans"/>
        </w:rPr>
        <w:t xml:space="preserve"> by encoding it with his </w:t>
      </w:r>
      <w:r w:rsidRPr="00673612">
        <w:rPr>
          <w:rFonts w:ascii="Open Sans" w:hAnsi="Open Sans"/>
          <w:i/>
        </w:rPr>
        <w:t>private</w:t>
      </w:r>
      <w:r w:rsidRPr="00673612">
        <w:rPr>
          <w:rFonts w:ascii="Open Sans" w:hAnsi="Open Sans"/>
        </w:rPr>
        <w:t xml:space="preserve"> key.  If Amy can decode it with Bill’s public key, then it must have come from him.  Of course, anyone else could decode it too, since the key is public, but if the message is for her eyes only, Bill can then encode it a second time with Amy’s public key.  This dual encoding provides both secrecy and authentication with the same basic scheme of public and private keys.</w:t>
      </w:r>
    </w:p>
    <w:p w:rsidR="00673612" w:rsidRPr="00673612" w:rsidRDefault="00673612">
      <w:pPr>
        <w:rPr>
          <w:rFonts w:ascii="Open Sans" w:hAnsi="Open Sans"/>
        </w:rPr>
      </w:pPr>
      <w:r w:rsidRPr="00673612">
        <w:rPr>
          <w:rFonts w:ascii="Open Sans" w:hAnsi="Open Sans"/>
        </w:rPr>
        <w:t xml:space="preserve">Now is the time to admit that while the scheme illustrated in this activity is very similar to an industrial-strength public-key encryption system, it is </w:t>
      </w:r>
      <w:r w:rsidRPr="00673612">
        <w:rPr>
          <w:rFonts w:ascii="Open Sans" w:hAnsi="Open Sans"/>
          <w:i/>
        </w:rPr>
        <w:t>not</w:t>
      </w:r>
      <w:r w:rsidRPr="00673612">
        <w:rPr>
          <w:rFonts w:ascii="Open Sans" w:hAnsi="Open Sans"/>
        </w:rPr>
        <w:t xml:space="preserve"> in fact a secure one—even if quite a large map is used.</w:t>
      </w:r>
    </w:p>
    <w:p w:rsidR="00673612" w:rsidRPr="00673612" w:rsidRDefault="00673612">
      <w:pPr>
        <w:rPr>
          <w:rFonts w:ascii="Open Sans" w:hAnsi="Open Sans"/>
        </w:rPr>
      </w:pPr>
      <w:r w:rsidRPr="00673612">
        <w:rPr>
          <w:rFonts w:ascii="Open Sans" w:hAnsi="Open Sans"/>
        </w:rPr>
        <w:t>The reason is that although there is no known way of finding the minimal way to place ice-cream vans on an arbitrary map, and so the scheme is indeed secure from this point of view, there happens to be a completely different way of attacking it.  The idea is unlikely to occur to school students, at least up to high school level, but you should at least know that it exists.  You might say that the scheme we have been looking at is schoolstudent secure, but not mathematician-secure.  Please ignore the next paragraph if you are not mathematically inclined!</w:t>
      </w:r>
    </w:p>
    <w:p w:rsidR="00673612" w:rsidRPr="00673612" w:rsidRDefault="00673612">
      <w:pPr>
        <w:rPr>
          <w:rFonts w:ascii="Open Sans" w:hAnsi="Open Sans"/>
        </w:rPr>
      </w:pPr>
      <w:r w:rsidRPr="00673612">
        <w:rPr>
          <w:rFonts w:ascii="Open Sans" w:hAnsi="Open Sans"/>
        </w:rPr>
        <w:t xml:space="preserve">Number the intersections on the map 1, 2, 3, ...  Denote the original numbers that are assigned to intersections by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and the numbers that are actually transmitted by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xml:space="preserve">, ....  Suppose that intersection 1 is connected to intersections 2, 3, and 4.  Then the number that is transmitted for that intersection is </w:t>
      </w:r>
    </w:p>
    <w:p w:rsidR="00673612" w:rsidRPr="00673612" w:rsidRDefault="00673612">
      <w:pPr>
        <w:rPr>
          <w:rFonts w:ascii="Open Sans" w:hAnsi="Open Sans"/>
        </w:rPr>
      </w:pPr>
      <w:r w:rsidRPr="00673612">
        <w:rPr>
          <w:rFonts w:ascii="Open Sans" w:hAnsi="Open Sans"/>
          <w:i/>
        </w:rPr>
        <w:t>t</w:t>
      </w:r>
      <w:r w:rsidRPr="00673612">
        <w:rPr>
          <w:rFonts w:ascii="Open Sans" w:hAnsi="Open Sans"/>
          <w:vertAlign w:val="subscript"/>
        </w:rPr>
        <w:t>1</w:t>
      </w:r>
      <w:r w:rsidRPr="00673612">
        <w:rPr>
          <w:rFonts w:ascii="Open Sans" w:hAnsi="Open Sans"/>
        </w:rPr>
        <w:t xml:space="preserve"> = </w:t>
      </w:r>
      <w:r w:rsidRPr="00673612">
        <w:rPr>
          <w:rFonts w:ascii="Open Sans" w:hAnsi="Open Sans"/>
          <w:i/>
        </w:rPr>
        <w:t>b</w:t>
      </w:r>
      <w:r w:rsidRPr="00673612">
        <w:rPr>
          <w:rFonts w:ascii="Open Sans" w:hAnsi="Open Sans"/>
          <w:vertAlign w:val="subscript"/>
        </w:rPr>
        <w:t>1</w:t>
      </w:r>
      <w:r w:rsidRPr="00673612">
        <w:rPr>
          <w:rFonts w:ascii="Open Sans" w:hAnsi="Open Sans"/>
        </w:rPr>
        <w:t>+</w:t>
      </w:r>
      <w:r w:rsidRPr="00673612">
        <w:rPr>
          <w:rFonts w:ascii="Open Sans" w:hAnsi="Open Sans"/>
          <w:i/>
        </w:rPr>
        <w:t>b</w:t>
      </w:r>
      <w:r w:rsidRPr="00673612">
        <w:rPr>
          <w:rFonts w:ascii="Open Sans" w:hAnsi="Open Sans"/>
          <w:vertAlign w:val="subscript"/>
        </w:rPr>
        <w:t>2</w:t>
      </w:r>
      <w:r w:rsidRPr="00673612">
        <w:rPr>
          <w:rFonts w:ascii="Open Sans" w:hAnsi="Open Sans"/>
        </w:rPr>
        <w:t>+</w:t>
      </w:r>
      <w:r w:rsidRPr="00673612">
        <w:rPr>
          <w:rFonts w:ascii="Open Sans" w:hAnsi="Open Sans"/>
          <w:i/>
        </w:rPr>
        <w:t>b</w:t>
      </w:r>
      <w:r w:rsidRPr="00673612">
        <w:rPr>
          <w:rFonts w:ascii="Open Sans" w:hAnsi="Open Sans"/>
          <w:vertAlign w:val="subscript"/>
        </w:rPr>
        <w:t>3</w:t>
      </w:r>
      <w:r w:rsidRPr="00673612">
        <w:rPr>
          <w:rFonts w:ascii="Open Sans" w:hAnsi="Open Sans"/>
        </w:rPr>
        <w:t>+</w:t>
      </w:r>
      <w:r w:rsidRPr="00673612">
        <w:rPr>
          <w:rFonts w:ascii="Open Sans" w:hAnsi="Open Sans"/>
          <w:i/>
        </w:rPr>
        <w:t>b</w:t>
      </w:r>
      <w:r w:rsidRPr="00673612">
        <w:rPr>
          <w:rFonts w:ascii="Open Sans" w:hAnsi="Open Sans"/>
          <w:vertAlign w:val="subscript"/>
        </w:rPr>
        <w:t>4</w:t>
      </w:r>
      <w:r w:rsidRPr="00673612">
        <w:rPr>
          <w:rFonts w:ascii="Open Sans" w:hAnsi="Open Sans"/>
        </w:rPr>
        <w:t xml:space="preserve"> .</w:t>
      </w:r>
    </w:p>
    <w:p w:rsidR="00673612" w:rsidRPr="00673612" w:rsidRDefault="00673612">
      <w:pPr>
        <w:rPr>
          <w:rFonts w:ascii="Open Sans" w:hAnsi="Open Sans"/>
        </w:rPr>
      </w:pPr>
      <w:r w:rsidRPr="00673612">
        <w:rPr>
          <w:rFonts w:ascii="Open Sans" w:hAnsi="Open Sans"/>
        </w:rPr>
        <w:t xml:space="preserve">Of course, there are similar equations for every other intersection—in fact, there are the same number of equations as there are unknowns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 eavesdropper knows the public map and the numbers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xml:space="preserve">, ... that are transmitted, and can therefore write down the equations and solve them with an equation-solving computer program.  Once the original numbers have been obtained, the message is just their sum—there is actually no need ever to discover the decryption map.  The computational effort required to solve the equations directly using Gaussian elimination is proportional to the cube of the number of equations, but because these equations are sparse ones—most of the coefficients are zero—even more efficient techniques exist.  Contrast this with the </w:t>
      </w:r>
      <w:r w:rsidRPr="00673612">
        <w:rPr>
          <w:rFonts w:ascii="Open Sans" w:hAnsi="Open Sans"/>
        </w:rPr>
        <w:lastRenderedPageBreak/>
        <w:t>exponential computational effort that, as far as anyone knows, is the best one can do to come up with the decryption map.</w:t>
      </w:r>
    </w:p>
    <w:p w:rsidR="00673612" w:rsidRPr="00673612" w:rsidRDefault="00673612">
      <w:pPr>
        <w:rPr>
          <w:rFonts w:ascii="Open Sans" w:hAnsi="Open Sans"/>
        </w:rPr>
      </w:pPr>
      <w:r w:rsidRPr="00673612">
        <w:rPr>
          <w:rFonts w:ascii="Open Sans" w:hAnsi="Open Sans"/>
        </w:rPr>
        <w:t>We hope you don’t feel cheated!  In fact, the processes involved in real public-key cryptosystems are virtually identical to what we have seen, except that the techniques they use for encoding are different—and really are infeasible to do by hand.  The original public-key method, and still one of the most secure, is based on the difficulty of factoring large numbers.</w:t>
      </w:r>
    </w:p>
    <w:p w:rsidR="00673612" w:rsidRPr="00673612" w:rsidRDefault="00673612" w:rsidP="00894B96">
      <w:pPr>
        <w:rPr>
          <w:rFonts w:ascii="Open Sans" w:hAnsi="Open Sans"/>
        </w:rPr>
      </w:pPr>
      <w:r w:rsidRPr="00673612">
        <w:rPr>
          <w:rFonts w:ascii="Open Sans" w:hAnsi="Open Sans"/>
        </w:rPr>
        <w:t xml:space="preserve">What are the factors of the 100-digit number 9,412,343,607,359,262,946,971,172,136, 294,514,357,528,981,378,983,082,541,347,532,211,942,640,121,301,590,698,634,089, 611,468,911,681?  Don’t spend too long!  </w:t>
      </w:r>
    </w:p>
    <w:p w:rsidR="00673612" w:rsidRPr="00673612" w:rsidRDefault="00673612">
      <w:pPr>
        <w:rPr>
          <w:rFonts w:ascii="Open Sans" w:hAnsi="Open Sans"/>
        </w:rPr>
      </w:pPr>
      <w:r w:rsidRPr="00673612">
        <w:rPr>
          <w:rFonts w:ascii="Open Sans" w:hAnsi="Open Sans"/>
        </w:rPr>
        <w:t>They are 86,759,222,313,428,390,812,218,077,095,850,708,048, 977 and 108,488,104,853,637,470,612,961,399,842,972,948,409,834,611,525,790,577,216,753.  There are no other factors: these two numbers are prime.  Finding them is quite a job: in fact, it’s a several-month project for a supercomputer.</w:t>
      </w:r>
    </w:p>
    <w:p w:rsidR="00673612" w:rsidRPr="00673612" w:rsidRDefault="00673612">
      <w:pPr>
        <w:rPr>
          <w:rFonts w:ascii="Open Sans" w:hAnsi="Open Sans"/>
        </w:rPr>
      </w:pPr>
      <w:r w:rsidRPr="00673612">
        <w:rPr>
          <w:rFonts w:ascii="Open Sans" w:hAnsi="Open Sans"/>
        </w:rPr>
        <w:t>Now in a real public-key cryptosystem, Bill might use the 100-digit number as his public key, and the two factors as the private key.  It would not be too difficult to come up with such keys: all you need is a way of calculating large prime numbers.  Find two prime numbers that are big enough (that’s not hard to do), multiply them together, and—hey presto, there’s your public key.  Multiplying huge numbers together is no big deal for a computer.  Given the public key, no-one can find your private key, unless they have access to several months of supercomputer time.  And if you’re worried that they might, use 200-digit primes instead of 100-digit ones—that’ll slow them down for years! The main thing is that the cost of cracking the key is higher than the value of the information it would unlock. In practice, 512-bit or larger keys are common for setting up secure connections, which is equivalent to about 155 decimal digits or more.</w:t>
      </w:r>
    </w:p>
    <w:p w:rsidR="00673612" w:rsidRPr="00673612" w:rsidRDefault="00673612">
      <w:pPr>
        <w:rPr>
          <w:rFonts w:ascii="Open Sans" w:hAnsi="Open Sans"/>
        </w:rPr>
      </w:pPr>
      <w:r w:rsidRPr="00673612">
        <w:rPr>
          <w:rFonts w:ascii="Open Sans" w:hAnsi="Open Sans"/>
        </w:rPr>
        <w:t>We still haven’t been given a way to encode a message using a prime-number based public key in such a way that it can’t be decoded without the private key.  In order to do this, life is not quite as simple as we made out above.  It’s not the two prime numbers that are used as the private key and their product as the public key, instead it’s numbers derived from them.  But the effect is the same: you can crack the code by factoring the number.  Anyway, it’s not difficult to overcome these difficulties and make the scheme into a proper encryption and decryption algorithm, but let’s not go into that here.  This activity has already been enough work!</w:t>
      </w:r>
    </w:p>
    <w:p w:rsidR="00673612" w:rsidRPr="00673612" w:rsidRDefault="00673612">
      <w:pPr>
        <w:rPr>
          <w:rFonts w:ascii="Open Sans" w:hAnsi="Open Sans"/>
        </w:rPr>
      </w:pPr>
      <w:r w:rsidRPr="00673612">
        <w:rPr>
          <w:rFonts w:ascii="Open Sans" w:hAnsi="Open Sans"/>
        </w:rPr>
        <w:t xml:space="preserve">How secure is the system based on prime numbers?  Well, factoring large numbers is a problem that has claimed the attention of the world's greatest mathematicians for several centuries, and while methods have been discovered that are significantly better than the brute-force method of trying all possible factors, no-one has come up with a really fast (that is, polynomial-time) algorithm.  (No-one has proved that such an algorithm is impossible, either.)  Thus the scheme appears to be not just school-student secure, but also mathematician-secure.  But beware: we must be careful.  Just as there turned out to be a way of cracking Bill’s code without solving the Tourist Town problem, there may be a way of cracking the prime-number codes without actually factoring large numbers.  People have checked carefully for this, and it seems OK.  </w:t>
      </w:r>
    </w:p>
    <w:p w:rsidR="00673612" w:rsidRPr="00673612" w:rsidRDefault="00673612">
      <w:pPr>
        <w:rPr>
          <w:rFonts w:ascii="Open Sans" w:hAnsi="Open Sans"/>
        </w:rPr>
      </w:pPr>
      <w:r w:rsidRPr="00673612">
        <w:rPr>
          <w:rFonts w:ascii="Open Sans" w:hAnsi="Open Sans"/>
        </w:rPr>
        <w:t xml:space="preserve">Another worry is that if there are just a few possible messages, an interloper could encrypt each of them in turn using the public key, and compare the actual message with all the possibilities. Amy’s method avoids this because there are many ways of encrypting </w:t>
      </w:r>
      <w:r w:rsidRPr="00673612">
        <w:rPr>
          <w:rFonts w:ascii="Open Sans" w:hAnsi="Open Sans"/>
        </w:rPr>
        <w:lastRenderedPageBreak/>
        <w:t>the same message, depending on what numbers were chosen to add up to the code value.  In practice, cryptographic systems are designed so that there are just too many possible messages to even begin to try them all out, even with the help of a very fast computer.</w:t>
      </w:r>
    </w:p>
    <w:p w:rsidR="00673612" w:rsidRPr="00673612" w:rsidRDefault="00673612">
      <w:pPr>
        <w:rPr>
          <w:rFonts w:ascii="Open Sans" w:hAnsi="Open Sans"/>
        </w:rPr>
      </w:pPr>
      <w:r w:rsidRPr="00673612">
        <w:rPr>
          <w:rFonts w:ascii="Open Sans" w:hAnsi="Open Sans"/>
        </w:rPr>
        <w:t xml:space="preserve">It is not known whether a fast method for solving the prime factorization problem exists.  No one has managed to devise one, but also it has not been proven that a fast method is impossible.  If a fast algorithm for solving this problem is found, then many currently used cryptographic systems will become insecure.  In Part IV we discussed </w:t>
      </w:r>
      <w:r w:rsidRPr="00673612">
        <w:rPr>
          <w:rFonts w:ascii="Open Sans" w:hAnsi="Open Sans"/>
          <w:i/>
        </w:rPr>
        <w:t>NP-complete</w:t>
      </w:r>
      <w:r w:rsidRPr="00673612">
        <w:rPr>
          <w:rFonts w:ascii="Open Sans" w:hAnsi="Open Sans"/>
        </w:rPr>
        <w:t xml:space="preserve"> problems, which stand or fall together: if one of them is efficiently solvable then they all must be.  Since so much (unsuccessful) effort has been put into finding fast algorithms for these problems, they would seem like excellent candidates for use in designing secure cryptosystems.  Alas, there are difficulties with this plan, and so far the designers of cryptosystems have been forced to rely on problems (such as prime factorization) that might in fact be easier to solve than the NP-complete problems—maybe a lot easier.  The answers to the questions raised by all this are worth many millions of dollars to industry and are regarded as vital to national security. Cryptography is now a very active area of research in computer science.</w:t>
      </w:r>
    </w:p>
    <w:p w:rsidR="00673612" w:rsidRPr="00673612" w:rsidRDefault="00673612">
      <w:pPr>
        <w:pStyle w:val="Heading6"/>
        <w:rPr>
          <w:rFonts w:ascii="Open Sans" w:hAnsi="Open Sans"/>
        </w:rPr>
      </w:pPr>
      <w:r w:rsidRPr="00673612">
        <w:rPr>
          <w:rFonts w:ascii="Open Sans" w:hAnsi="Open Sans"/>
        </w:rPr>
        <w:t>Further reading</w:t>
      </w:r>
    </w:p>
    <w:p w:rsidR="006514E5"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public-key cryptography; it explains how to use large prime numbers to create a secure public-key system.  The standard computer science text on cryptography is </w:t>
      </w:r>
      <w:r w:rsidRPr="00673612">
        <w:rPr>
          <w:rStyle w:val="BookArticleTitle"/>
          <w:rFonts w:ascii="Open Sans" w:hAnsi="Open Sans"/>
        </w:rPr>
        <w:t>Cryptography and data security</w:t>
      </w:r>
      <w:r w:rsidRPr="00673612">
        <w:rPr>
          <w:rFonts w:ascii="Open Sans" w:hAnsi="Open Sans"/>
        </w:rPr>
        <w:t xml:space="preserve"> by Dorothy Denning, while a more practical book is </w:t>
      </w:r>
      <w:r w:rsidRPr="00673612">
        <w:rPr>
          <w:rFonts w:ascii="Open Sans" w:hAnsi="Open Sans"/>
          <w:i/>
        </w:rPr>
        <w:t>Applied cryptography</w:t>
      </w:r>
      <w:r w:rsidRPr="00673612">
        <w:rPr>
          <w:rFonts w:ascii="Open Sans" w:hAnsi="Open Sans"/>
        </w:rPr>
        <w:t xml:space="preserve"> by Bruce Schneier.  Dewdney's </w:t>
      </w:r>
      <w:r w:rsidRPr="00673612">
        <w:rPr>
          <w:rFonts w:ascii="Open Sans" w:hAnsi="Open Sans"/>
          <w:i/>
        </w:rPr>
        <w:t>Turing Omnibus</w:t>
      </w:r>
      <w:r w:rsidRPr="00673612">
        <w:rPr>
          <w:rFonts w:ascii="Open Sans" w:hAnsi="Open Sans"/>
        </w:rPr>
        <w:t xml:space="preserve"> describes another system for performing public key cryptography.</w:t>
      </w:r>
    </w:p>
    <w:p w:rsidR="00673612" w:rsidRPr="00673612" w:rsidRDefault="006514E5">
      <w:pPr>
        <w:rPr>
          <w:rFonts w:ascii="Open Sans" w:hAnsi="Open Sans"/>
        </w:rPr>
        <w:sectPr w:rsidR="00673612" w:rsidRPr="00673612" w:rsidSect="00894B96">
          <w:pgSz w:w="11906" w:h="16838"/>
          <w:pgMar w:top="1418" w:right="1701" w:bottom="1985" w:left="1701" w:header="709" w:footer="387" w:gutter="0"/>
          <w:cols w:space="720"/>
        </w:sectPr>
      </w:pPr>
      <w:r>
        <w:rPr>
          <w:rFonts w:ascii="Open Sans" w:hAnsi="Open Sans"/>
        </w:rPr>
        <w:br w:type="column"/>
      </w:r>
    </w:p>
    <w:p w:rsidR="00673612" w:rsidRPr="00673612" w:rsidRDefault="00673612" w:rsidP="00894B96">
      <w:pPr>
        <w:pStyle w:val="Title"/>
        <w:rPr>
          <w:rFonts w:ascii="Open Sans" w:hAnsi="Open Sans"/>
        </w:rPr>
      </w:pPr>
      <w:r w:rsidRPr="00673612">
        <w:rPr>
          <w:rFonts w:ascii="Open Sans" w:hAnsi="Open Sans"/>
        </w:rPr>
        <w:lastRenderedPageBreak/>
        <w:t>Part VI</w:t>
      </w:r>
    </w:p>
    <w:p w:rsidR="00673612" w:rsidRPr="00673612" w:rsidRDefault="00673612" w:rsidP="00316E79">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84" w:name="_Toc280342995"/>
      <w:r w:rsidRPr="00673612">
        <w:rPr>
          <w:rFonts w:ascii="Open Sans" w:hAnsi="Open Sans"/>
        </w:rPr>
        <w:t>The human face of computing-</w:t>
      </w:r>
      <w:r w:rsidRPr="00673612">
        <w:rPr>
          <w:rFonts w:ascii="Open Sans" w:hAnsi="Open Sans"/>
          <w:i/>
        </w:rPr>
        <w:t>Interacting with computers</w:t>
      </w:r>
      <w:bookmarkEnd w:id="84"/>
    </w:p>
    <w:p w:rsidR="00673612" w:rsidRPr="00673612" w:rsidRDefault="00673612">
      <w:pPr>
        <w:pStyle w:val="HiddenfromContents"/>
        <w:rPr>
          <w:rFonts w:ascii="Open Sans" w:hAnsi="Open Sans"/>
        </w:rPr>
      </w:pPr>
      <w:r w:rsidRPr="00673612">
        <w:rPr>
          <w:rFonts w:ascii="Open Sans" w:hAnsi="Open Sans"/>
        </w:rPr>
        <w:lastRenderedPageBreak/>
        <w:t>The Human Face of Computing</w:t>
      </w:r>
    </w:p>
    <w:p w:rsidR="00673612" w:rsidRPr="00673612" w:rsidRDefault="00673612">
      <w:pPr>
        <w:rPr>
          <w:rFonts w:ascii="Open Sans" w:hAnsi="Open Sans"/>
        </w:rPr>
      </w:pPr>
      <w:r w:rsidRPr="00673612">
        <w:rPr>
          <w:rFonts w:ascii="Open Sans" w:hAnsi="Open Sans"/>
        </w:rPr>
        <w:t xml:space="preserve">Why are computers so hard to get along with?  Many people have stories about how difficult computers are to use, how they never seem to do what you really want them to, how they keep going wrong and make ridiculous mistakes.  Computers seem to be made for wizards, not for ordinary people.  But they </w:t>
      </w:r>
      <w:r w:rsidRPr="00673612">
        <w:rPr>
          <w:rFonts w:ascii="Open Sans" w:hAnsi="Open Sans"/>
          <w:i/>
        </w:rPr>
        <w:t>should</w:t>
      </w:r>
      <w:r w:rsidRPr="00673612">
        <w:rPr>
          <w:rFonts w:ascii="Open Sans" w:hAnsi="Open Sans"/>
        </w:rPr>
        <w:t xml:space="preserve"> be made for ordinary people, because computers are everyday tools that help us to learn, work, and play better.</w:t>
      </w:r>
    </w:p>
    <w:p w:rsidR="00673612" w:rsidRPr="00673612" w:rsidRDefault="00673612">
      <w:pPr>
        <w:rPr>
          <w:rFonts w:ascii="Open Sans" w:hAnsi="Open Sans"/>
        </w:rPr>
      </w:pPr>
      <w:r w:rsidRPr="00673612">
        <w:rPr>
          <w:rFonts w:ascii="Open Sans" w:hAnsi="Open Sans"/>
        </w:rPr>
        <w:t xml:space="preserve">The part of a computer system that you interact with is called its “user interface.”  It’s the most important bit!  Although you might think of what the program actually </w:t>
      </w:r>
      <w:r w:rsidRPr="00673612">
        <w:rPr>
          <w:rFonts w:ascii="Open Sans" w:hAnsi="Open Sans"/>
          <w:i/>
        </w:rPr>
        <w:t>does</w:t>
      </w:r>
      <w:r w:rsidRPr="00673612">
        <w:rPr>
          <w:rFonts w:ascii="Open Sans" w:hAnsi="Open Sans"/>
        </w:rPr>
        <w:t xml:space="preserve"> as the main thing and the user interface as just how you get into it, a program is no good at all if you can’t interact with it and make it do what you want.  User interfaces are very difficult to design and build, and it has been estimated that when writing programs, far more effort goes into the interface than into any other part.  Some software has excellent user interfaces, interfaces that need no complicated instructions and become almost invisible as you are drawn into using the application.  But countless software products which are otherwise very good have been complete flops because they have strange user interfaces.  And whole industries have been built around a clever interface idea—like the word processor or smartphones—that promotes access to computational functions which are really quite elementary in themselves.</w:t>
      </w:r>
    </w:p>
    <w:p w:rsidR="00673612" w:rsidRPr="00673612" w:rsidRDefault="00673612">
      <w:pPr>
        <w:rPr>
          <w:rFonts w:ascii="Open Sans" w:hAnsi="Open Sans"/>
        </w:rPr>
      </w:pPr>
      <w:r w:rsidRPr="00673612">
        <w:rPr>
          <w:rFonts w:ascii="Open Sans" w:hAnsi="Open Sans"/>
        </w:rPr>
        <w:t>But why do we have to have user interfaces at all?  Why can’t we just talk to our computers the way we do to our friends?  Good question.  Maybe someday we will; maybe not.  But certainly not yet: there are big practical limitations on how “intelligent” computers can be today.  The activities that follow will help you understand the problems of user interface design, and help you to think more clearly about the limitations of computers and be wary of the misleading hype that is often used to promote computer products.</w:t>
      </w:r>
    </w:p>
    <w:p w:rsidR="00673612" w:rsidRPr="00673612" w:rsidRDefault="00673612">
      <w:pPr>
        <w:pStyle w:val="Heading6"/>
        <w:spacing w:before="0" w:after="240"/>
        <w:rPr>
          <w:rFonts w:ascii="Open Sans" w:hAnsi="Open Sans"/>
        </w:rPr>
      </w:pPr>
      <w:r w:rsidRPr="00673612">
        <w:rPr>
          <w:rFonts w:ascii="Open Sans" w:hAnsi="Open Sans"/>
        </w:rPr>
        <w:t>For teachers</w:t>
      </w:r>
    </w:p>
    <w:p w:rsidR="004A0918" w:rsidRDefault="00673612">
      <w:pPr>
        <w:rPr>
          <w:rFonts w:ascii="Open Sans" w:hAnsi="Open Sans"/>
        </w:rPr>
      </w:pPr>
      <w:r w:rsidRPr="00673612">
        <w:rPr>
          <w:rFonts w:ascii="Open Sans" w:hAnsi="Open Sans"/>
        </w:rPr>
        <w:t xml:space="preserve">Computing is not so much about calculation as it is about </w:t>
      </w:r>
      <w:r w:rsidRPr="00673612">
        <w:rPr>
          <w:rFonts w:ascii="Open Sans" w:hAnsi="Open Sans"/>
          <w:i/>
        </w:rPr>
        <w:t>communication</w:t>
      </w:r>
      <w:r w:rsidRPr="00673612">
        <w:rPr>
          <w:rFonts w:ascii="Open Sans" w:hAnsi="Open Sans"/>
        </w:rPr>
        <w:t xml:space="preserve">.  Computing </w:t>
      </w:r>
      <w:r w:rsidRPr="00673612">
        <w:rPr>
          <w:rFonts w:ascii="Open Sans" w:hAnsi="Open Sans"/>
          <w:i/>
        </w:rPr>
        <w:t>per se</w:t>
      </w:r>
      <w:r w:rsidRPr="00673612">
        <w:rPr>
          <w:rFonts w:ascii="Open Sans" w:hAnsi="Open Sans"/>
        </w:rPr>
        <w:t xml:space="preserve"> really has no intrinsic value; it is only worthwhile if the results are somehow communicated to the world outside the computer, and have some influence there. </w:t>
      </w:r>
      <w:r w:rsidR="004A0918">
        <w:rPr>
          <w:rFonts w:ascii="Open Sans" w:hAnsi="Open Sans"/>
        </w:rPr>
        <w:t>Perhaps surprisingly, this means that computer science is less about computers and more about people – in the end, a computer is no use unless it helps people in some way. All the ideas we’ve looked at about how to make computers work fast and efficiently are needed only because people need computers to respond quickly, and to be economical to use.</w:t>
      </w:r>
      <w:r w:rsidRPr="00673612">
        <w:rPr>
          <w:rFonts w:ascii="Open Sans" w:hAnsi="Open Sans"/>
        </w:rPr>
        <w:t xml:space="preserve"> </w:t>
      </w:r>
    </w:p>
    <w:p w:rsidR="00673612" w:rsidRPr="00673612" w:rsidRDefault="004A0918">
      <w:pPr>
        <w:rPr>
          <w:rFonts w:ascii="Open Sans" w:hAnsi="Open Sans"/>
        </w:rPr>
      </w:pPr>
      <w:r>
        <w:rPr>
          <w:rFonts w:ascii="Open Sans" w:hAnsi="Open Sans"/>
        </w:rPr>
        <w:t xml:space="preserve">The interface is how the computer and human communicate. </w:t>
      </w:r>
      <w:r w:rsidR="00673612" w:rsidRPr="00673612">
        <w:rPr>
          <w:rFonts w:ascii="Open Sans" w:hAnsi="Open Sans"/>
        </w:rPr>
        <w:t xml:space="preserve">And a lot of the activities in this book are about communication.  </w:t>
      </w:r>
      <w:r w:rsidR="00673612" w:rsidRPr="00673612">
        <w:rPr>
          <w:rFonts w:ascii="Open Sans" w:hAnsi="Open Sans"/>
          <w:i/>
        </w:rPr>
        <w:t>Representing data</w:t>
      </w:r>
      <w:r w:rsidR="00673612" w:rsidRPr="00673612">
        <w:rPr>
          <w:rFonts w:ascii="Open Sans" w:hAnsi="Open Sans"/>
        </w:rPr>
        <w:t xml:space="preserve"> (Part I) shows how different kinds of information can be communicated to a computer or between computers.  </w:t>
      </w:r>
      <w:r w:rsidR="00673612" w:rsidRPr="00673612">
        <w:rPr>
          <w:rFonts w:ascii="Open Sans" w:hAnsi="Open Sans"/>
          <w:i/>
        </w:rPr>
        <w:t>Representing processes</w:t>
      </w:r>
      <w:r w:rsidR="00673612" w:rsidRPr="00673612">
        <w:rPr>
          <w:rFonts w:ascii="Open Sans" w:hAnsi="Open Sans"/>
        </w:rPr>
        <w:t xml:space="preserve"> (Part III) is about how to communicate processes to a computer to tell it how to accomplish certain tasks—after all, “programming” is really only explaining to a computer, in its own language!</w:t>
      </w:r>
      <w:r w:rsidR="00673612" w:rsidRPr="00673612">
        <w:rPr>
          <w:rFonts w:ascii="Open Sans" w:hAnsi="Open Sans"/>
          <w:i/>
        </w:rPr>
        <w:t xml:space="preserve">  Cryptography</w:t>
      </w:r>
      <w:r w:rsidR="00673612" w:rsidRPr="00673612">
        <w:rPr>
          <w:rFonts w:ascii="Open Sans" w:hAnsi="Open Sans"/>
        </w:rPr>
        <w:t xml:space="preserve"> (Part V) is about how to communicate in secret, or to communicate bits of secrets without revealing all.</w:t>
      </w:r>
    </w:p>
    <w:p w:rsidR="00673612" w:rsidRPr="00673612" w:rsidRDefault="00673612">
      <w:pPr>
        <w:rPr>
          <w:rFonts w:ascii="Open Sans" w:hAnsi="Open Sans"/>
        </w:rPr>
      </w:pPr>
      <w:r w:rsidRPr="00673612">
        <w:rPr>
          <w:rFonts w:ascii="Open Sans" w:hAnsi="Open Sans"/>
        </w:rPr>
        <w:t xml:space="preserve">The activities that follow are about how people communicate with computers.  While the rest of the book is based on well understood technical ideas, this part is not.  That makes it both easier, in that no special knowledge is required of the students, and more difficult, in that a certain level of maturity is needed to understand what the activities are about and </w:t>
      </w:r>
      <w:r w:rsidRPr="00673612">
        <w:rPr>
          <w:rFonts w:ascii="Open Sans" w:hAnsi="Open Sans"/>
        </w:rPr>
        <w:lastRenderedPageBreak/>
        <w:t>relate them to a broader context.  These activities contain more detailed explanations than most of the others because it is necessary to give you, the teacher, enough background material to be in a position to help draw out some of the implications in class discussion.</w:t>
      </w:r>
    </w:p>
    <w:p w:rsidR="00673612" w:rsidRPr="00673612" w:rsidRDefault="00673612">
      <w:pPr>
        <w:rPr>
          <w:rFonts w:ascii="Open Sans" w:hAnsi="Open Sans"/>
        </w:rPr>
      </w:pPr>
      <w:r w:rsidRPr="00673612">
        <w:rPr>
          <w:rFonts w:ascii="Open Sans" w:hAnsi="Open Sans"/>
        </w:rPr>
        <w:t>There are two activities in this section.  The first is about the area known as the “human–computer interface,” commonly abbreviated to HCI.  In order to “unplug” this aspect of computing without depending on prior knowledge of a particular example of a computer system, we have invented a design exercise that does not really involve computers—but does introduce fundamental principles that are used in the design of human–computer interfaces.  Because human interface design is culture-dependent, there are not necessarily any “right” answers in this activity, which may frustrate some students.  The second activity is about the area known as “artificial intelligence,” or AI.  It involves a guessing game that stimulates students into thinking about what computers can and can’t do.</w:t>
      </w:r>
    </w:p>
    <w:p w:rsidR="00673612" w:rsidRPr="00673612" w:rsidRDefault="00673612">
      <w:pPr>
        <w:pStyle w:val="Heading6"/>
        <w:rPr>
          <w:rFonts w:ascii="Open Sans" w:hAnsi="Open Sans"/>
        </w:rPr>
      </w:pPr>
      <w:r w:rsidRPr="00673612">
        <w:rPr>
          <w:rFonts w:ascii="Open Sans" w:hAnsi="Open Sans"/>
        </w:rPr>
        <w:t>For the technically-minded</w:t>
      </w:r>
    </w:p>
    <w:p w:rsidR="00673612" w:rsidRPr="00673612" w:rsidRDefault="00673612">
      <w:pPr>
        <w:rPr>
          <w:rFonts w:ascii="Open Sans" w:hAnsi="Open Sans"/>
        </w:rPr>
      </w:pPr>
      <w:r w:rsidRPr="00673612">
        <w:rPr>
          <w:rFonts w:ascii="Open Sans" w:hAnsi="Open Sans"/>
        </w:rPr>
        <w:t>Human–computer interaction has become one of the hottest research areas in computer science as people realize how much the success of a software product depends on its user interface.  The subject draws heavily on a wide range of disciplines outside computer science, such as psychology, cognitive science, linguistics, sociology—even anthropology.  Few computer scientists have training in these areas, and HCI represents an important growth area for people who are interested in the “softer” side of the subject.</w:t>
      </w:r>
    </w:p>
    <w:p w:rsidR="00673612" w:rsidRPr="00673612" w:rsidRDefault="00673612">
      <w:pPr>
        <w:rPr>
          <w:rFonts w:ascii="Open Sans" w:hAnsi="Open Sans"/>
        </w:rPr>
      </w:pPr>
      <w:r w:rsidRPr="00673612">
        <w:rPr>
          <w:rFonts w:ascii="Open Sans" w:hAnsi="Open Sans"/>
        </w:rPr>
        <w:t>Artificial intelligence is a topic that often raises hackles and causes disputes.  In this book we have tried to steer a middle path between AI afficionados who believe that intelligent machines are just around the corner, and AI sceptics who believe that machines cannot in principle be intelligent. Our goal is to encourage students to think independently about such issues, and to promote a balanced view.</w:t>
      </w:r>
    </w:p>
    <w:p w:rsidR="00673612" w:rsidRPr="00673612" w:rsidRDefault="00673612">
      <w:pPr>
        <w:rPr>
          <w:rFonts w:ascii="Open Sans" w:hAnsi="Open Sans"/>
        </w:rPr>
      </w:pPr>
      <w:r w:rsidRPr="00673612">
        <w:rPr>
          <w:rFonts w:ascii="Open Sans" w:hAnsi="Open Sans"/>
        </w:rPr>
        <w:t>The activities here draw heavily on two eminently readable books, Don Norman's</w:t>
      </w:r>
      <w:r w:rsidRPr="00673612">
        <w:rPr>
          <w:rFonts w:ascii="Open Sans" w:hAnsi="Open Sans"/>
          <w:i/>
        </w:rPr>
        <w:t xml:space="preserve"> The design of everyday things</w:t>
      </w:r>
      <w:r w:rsidRPr="00673612">
        <w:rPr>
          <w:rFonts w:ascii="Open Sans" w:hAnsi="Open Sans"/>
        </w:rPr>
        <w:t xml:space="preserve"> and John Haugeland's </w:t>
      </w:r>
      <w:r w:rsidRPr="00673612">
        <w:rPr>
          <w:rFonts w:ascii="Open Sans" w:hAnsi="Open Sans"/>
          <w:i/>
        </w:rPr>
        <w:t>Artificial intelligence: the very idea</w:t>
      </w:r>
      <w:r w:rsidRPr="00673612">
        <w:rPr>
          <w:rFonts w:ascii="Open Sans" w:hAnsi="Open Sans"/>
        </w:rPr>
        <w:t>, which we enthusiastically recommend if you are interested in pursuing these issues further.</w:t>
      </w:r>
    </w:p>
    <w:p w:rsidR="00673612" w:rsidRPr="00673612" w:rsidRDefault="00673612">
      <w:pPr>
        <w:rPr>
          <w:rFonts w:ascii="Open Sans" w:hAnsi="Open Sans"/>
        </w:rPr>
        <w:sectPr w:rsidR="00673612" w:rsidRPr="00673612" w:rsidSect="008F6149">
          <w:headerReference w:type="even" r:id="rId217"/>
          <w:headerReference w:type="default" r:id="rId218"/>
          <w:pgSz w:w="11906" w:h="16838"/>
          <w:pgMar w:top="1418" w:right="1701" w:bottom="1985" w:left="1701" w:header="709" w:footer="376" w:gutter="0"/>
          <w:cols w:space="720"/>
        </w:sectPr>
      </w:pPr>
      <w:r w:rsidRPr="00673612">
        <w:rPr>
          <w:rFonts w:ascii="Open Sans" w:hAnsi="Open Sans"/>
        </w:rPr>
        <w:t>Computers involve another important kind of communication, one that is not touched upon in this book: communication between people who are building a computer system.  Students who learn about computers and make their way into the job market—perhaps having graduated in computer science from university—are invariably surprised by how much interpersonal communication their job entails.  Computer programs are the most complex objects ever constructed by humankind, with millions or perhaps billions of intricately interlocking parts, and programming projects are tackled by close-knit teams that work together and spend a great deal of their time communicating.  Once the product is complete, there is the job of communicating with customers through user manuals, courses, “help” phonelines, online support, and the like—not to mention the problem of communicating with potential customers through demonstrations, displays, and advertising.  We haven’t yet found a way to realistically “unplug” for students the interpersonal communication aspect of computing, so this book doesn’t address it.  But it is the kind of thing that computer professionals who are visiting a classroom may be able to describe from their own experience and bring out in discussion.</w:t>
      </w:r>
    </w:p>
    <w:p w:rsidR="00673612" w:rsidRPr="00673612" w:rsidRDefault="005A4B2D">
      <w:pPr>
        <w:pStyle w:val="HiddenfromContents"/>
        <w:rPr>
          <w:rFonts w:ascii="Open Sans" w:hAnsi="Open Sans"/>
        </w:rPr>
      </w:pPr>
      <w:r>
        <w:rPr>
          <w:rFonts w:ascii="Open Sans" w:hAnsi="Open Sans"/>
        </w:rPr>
        <w:lastRenderedPageBreak/>
        <w:t>Activity 20</w:t>
      </w:r>
    </w:p>
    <w:p w:rsidR="00673612" w:rsidRPr="00673612" w:rsidRDefault="00673612" w:rsidP="00894B96">
      <w:pPr>
        <w:pStyle w:val="ActivityName"/>
        <w:ind w:left="567" w:firstLine="0"/>
        <w:rPr>
          <w:rFonts w:ascii="Open Sans" w:hAnsi="Open Sans"/>
        </w:rPr>
      </w:pPr>
      <w:bookmarkStart w:id="85" w:name="_TOC104567"/>
      <w:bookmarkStart w:id="86" w:name="_Toc280342996"/>
      <w:bookmarkEnd w:id="85"/>
      <w:r w:rsidRPr="00673612">
        <w:rPr>
          <w:rFonts w:ascii="Open Sans" w:hAnsi="Open Sans"/>
        </w:rPr>
        <w:t>The chocolate factory—</w:t>
      </w:r>
      <w:r w:rsidRPr="00673612">
        <w:rPr>
          <w:rFonts w:ascii="Open Sans" w:hAnsi="Open Sans"/>
          <w:i/>
        </w:rPr>
        <w:t>Human interface design</w:t>
      </w:r>
      <w:bookmarkEnd w:id="86"/>
    </w:p>
    <w:p w:rsidR="00673612" w:rsidRPr="00673612" w:rsidRDefault="00673612">
      <w:pPr>
        <w:pStyle w:val="Heading6"/>
        <w:rPr>
          <w:rFonts w:ascii="Open Sans" w:hAnsi="Open Sans"/>
        </w:rPr>
      </w:pPr>
      <w:r w:rsidRPr="00673612">
        <w:rPr>
          <w:rFonts w:ascii="Open Sans" w:hAnsi="Open Sans"/>
        </w:rPr>
        <w:t xml:space="preserve">Summary </w:t>
      </w:r>
    </w:p>
    <w:p w:rsidR="00673612" w:rsidRPr="00673612" w:rsidRDefault="00673612">
      <w:pPr>
        <w:pStyle w:val="BodyTextIndent31"/>
        <w:spacing w:after="240"/>
        <w:rPr>
          <w:rFonts w:ascii="Open Sans" w:hAnsi="Open Sans"/>
          <w:b w:val="0"/>
        </w:rPr>
      </w:pPr>
      <w:r w:rsidRPr="00673612">
        <w:rPr>
          <w:rFonts w:ascii="Open Sans" w:hAnsi="Open Sans"/>
          <w:b w:val="0"/>
        </w:rPr>
        <w:t>The aim of this activity is to raise awareness of human interface design issues. Because we live in a world where poor design is rife, we have become accustomed (resigned?) to putting up with problems caused by the artifacts we interact with, blaming ourselves (”human error,” “inadequate training,” “it’s too complicated for me”) instead of attributing the problems to flawed design. The issue is greatly heightened by computers because they have no obvious purpose—indeed, they are completely general purpose—and their appearance gives no clues about what they are for</w:t>
      </w:r>
      <w:r w:rsidR="003D0A4B">
        <w:rPr>
          <w:rFonts w:ascii="Open Sans" w:hAnsi="Open Sans"/>
          <w:b w:val="0"/>
        </w:rPr>
        <w:t>,</w:t>
      </w:r>
      <w:r w:rsidRPr="00673612">
        <w:rPr>
          <w:rFonts w:ascii="Open Sans" w:hAnsi="Open Sans"/>
          <w:b w:val="0"/>
        </w:rPr>
        <w:t xml:space="preserve"> nor how to operate them.</w:t>
      </w:r>
    </w:p>
    <w:p w:rsidR="00673612" w:rsidRPr="00673612" w:rsidRDefault="00673612">
      <w:pPr>
        <w:pStyle w:val="Heading6"/>
        <w:rPr>
          <w:rFonts w:ascii="Open Sans" w:hAnsi="Open Sans"/>
        </w:rPr>
      </w:pPr>
      <w:r w:rsidRPr="00673612">
        <w:rPr>
          <w:rFonts w:ascii="Open Sans" w:hAnsi="Open Sans"/>
        </w:rPr>
        <w:t>Curriculum Links</w:t>
      </w:r>
    </w:p>
    <w:p w:rsidR="00673612" w:rsidRDefault="00673612" w:rsidP="00CB0BBD">
      <w:pPr>
        <w:pStyle w:val="Bulleted"/>
        <w:numPr>
          <w:ilvl w:val="0"/>
          <w:numId w:val="36"/>
        </w:numPr>
        <w:ind w:left="924" w:hanging="385"/>
        <w:rPr>
          <w:rFonts w:ascii="Open Sans" w:hAnsi="Open Sans"/>
        </w:rPr>
      </w:pPr>
      <w:r w:rsidRPr="00673612">
        <w:rPr>
          <w:rFonts w:ascii="Open Sans" w:hAnsi="Open Sans"/>
        </w:rPr>
        <w:t>Technology: Understand that technology is purposeful intervention through design.</w:t>
      </w:r>
    </w:p>
    <w:p w:rsidR="00673612" w:rsidRPr="00673612" w:rsidRDefault="00673612">
      <w:pPr>
        <w:pStyle w:val="Heading6"/>
        <w:rPr>
          <w:rFonts w:ascii="Open Sans" w:hAnsi="Open Sans"/>
        </w:rPr>
      </w:pPr>
      <w:r w:rsidRPr="00673612">
        <w:rPr>
          <w:rFonts w:ascii="Open Sans" w:hAnsi="Open Sans"/>
        </w:rPr>
        <w:t>Skills</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Design.</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Reasoning.</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Awareness of everyday objects.</w:t>
      </w:r>
    </w:p>
    <w:p w:rsidR="00673612" w:rsidRPr="00673612" w:rsidRDefault="00673612">
      <w:pPr>
        <w:pStyle w:val="Heading6"/>
        <w:rPr>
          <w:rFonts w:ascii="Open Sans" w:hAnsi="Open Sans"/>
        </w:rPr>
      </w:pPr>
      <w:r w:rsidRPr="00673612">
        <w:rPr>
          <w:rFonts w:ascii="Open Sans" w:hAnsi="Open Sans"/>
        </w:rPr>
        <w:t xml:space="preserve">Ages </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7 and up</w:t>
      </w:r>
    </w:p>
    <w:p w:rsidR="00673612" w:rsidRPr="00673612" w:rsidRDefault="00673612">
      <w:pPr>
        <w:pStyle w:val="Heading6"/>
        <w:rPr>
          <w:rFonts w:ascii="Open Sans" w:hAnsi="Open Sans"/>
        </w:rPr>
      </w:pPr>
      <w:r w:rsidRPr="00673612">
        <w:rPr>
          <w:rFonts w:ascii="Open Sans" w:hAnsi="Open Sans"/>
        </w:rPr>
        <w:t xml:space="preserve">Materials </w:t>
      </w:r>
    </w:p>
    <w:p w:rsidR="00673612" w:rsidRPr="00673612" w:rsidRDefault="00673612">
      <w:pPr>
        <w:rPr>
          <w:rFonts w:ascii="Open Sans" w:hAnsi="Open Sans"/>
        </w:rPr>
      </w:pPr>
      <w:r w:rsidRPr="00673612">
        <w:rPr>
          <w:rFonts w:ascii="Open Sans" w:hAnsi="Open Sans"/>
        </w:rPr>
        <w:t>Each group of students will need:</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 xml:space="preserve">a copy of the sheets </w:t>
      </w:r>
      <w:r w:rsidRPr="00673612">
        <w:rPr>
          <w:rFonts w:ascii="Open Sans" w:hAnsi="Open Sans"/>
          <w:i/>
        </w:rPr>
        <w:t>How do you open doors?</w:t>
      </w:r>
      <w:r w:rsidRPr="00673612">
        <w:rPr>
          <w:rFonts w:ascii="Open Sans" w:hAnsi="Open Sans"/>
        </w:rPr>
        <w:t xml:space="preserve"> and </w:t>
      </w:r>
      <w:r w:rsidRPr="00673612">
        <w:rPr>
          <w:rFonts w:ascii="Open Sans" w:hAnsi="Open Sans"/>
          <w:i/>
        </w:rPr>
        <w:t>Stove top</w:t>
      </w:r>
      <w:r w:rsidRPr="00673612">
        <w:rPr>
          <w:rFonts w:ascii="Open Sans" w:hAnsi="Open Sans"/>
        </w:rPr>
        <w:t xml:space="preserve">, and </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 xml:space="preserve">a copy of the images on the worksheet </w:t>
      </w:r>
      <w:r w:rsidRPr="00673612">
        <w:rPr>
          <w:rFonts w:ascii="Open Sans" w:hAnsi="Open Sans"/>
          <w:i/>
        </w:rPr>
        <w:t>Icons</w:t>
      </w:r>
      <w:r w:rsidRPr="00673612">
        <w:rPr>
          <w:rFonts w:ascii="Open Sans" w:hAnsi="Open Sans"/>
        </w:rPr>
        <w:t>, either displayed on a projector, shown on overhead projector transparency or on cards that can be displayed to the class, and</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 xml:space="preserve">one or more of the six cards on the </w:t>
      </w:r>
      <w:r w:rsidRPr="00673612">
        <w:rPr>
          <w:rFonts w:ascii="Open Sans" w:hAnsi="Open Sans"/>
          <w:i/>
        </w:rPr>
        <w:t>Icon cards</w:t>
      </w:r>
      <w:r w:rsidRPr="00673612">
        <w:rPr>
          <w:rFonts w:ascii="Open Sans" w:hAnsi="Open Sans"/>
        </w:rPr>
        <w:t xml:space="preserve"> page.  Cut the sheet into individual cards and divide them between the groups.</w:t>
      </w:r>
    </w:p>
    <w:p w:rsidR="00673612" w:rsidRPr="00673612" w:rsidRDefault="00673612" w:rsidP="00EC315D">
      <w:pPr>
        <w:pStyle w:val="HiddenfromContents"/>
        <w:rPr>
          <w:rFonts w:ascii="Open Sans" w:hAnsi="Open Sans"/>
        </w:rPr>
      </w:pPr>
      <w:r w:rsidRPr="00673612">
        <w:br w:type="page"/>
      </w:r>
      <w:r w:rsidR="00EC315D">
        <w:rPr>
          <w:rFonts w:ascii="Open Sans" w:hAnsi="Open Sans"/>
        </w:rPr>
        <w:lastRenderedPageBreak/>
        <w:t>The Chocolate Factory</w:t>
      </w:r>
    </w:p>
    <w:p w:rsidR="00673612" w:rsidRPr="00673612" w:rsidRDefault="00673612">
      <w:pPr>
        <w:pStyle w:val="Heading6"/>
        <w:rPr>
          <w:rFonts w:ascii="Open Sans" w:hAnsi="Open Sans"/>
        </w:rPr>
      </w:pPr>
      <w:r w:rsidRPr="00673612">
        <w:rPr>
          <w:rFonts w:ascii="Open Sans" w:hAnsi="Open Sans"/>
        </w:rPr>
        <w:t>Introduction</w:t>
      </w:r>
    </w:p>
    <w:p w:rsidR="00673612" w:rsidRPr="00673612" w:rsidRDefault="00673612">
      <w:pPr>
        <w:rPr>
          <w:rFonts w:ascii="Open Sans" w:hAnsi="Open Sans"/>
        </w:rPr>
      </w:pPr>
      <w:r w:rsidRPr="00673612">
        <w:rPr>
          <w:rFonts w:ascii="Open Sans" w:hAnsi="Open Sans"/>
        </w:rPr>
        <w:t>The great chocolate factory is run by a race of elf-like beings called Oompa-Loompas</w:t>
      </w:r>
      <w:r w:rsidRPr="00673612">
        <w:rPr>
          <w:rFonts w:ascii="Open Sans" w:hAnsi="Open Sans"/>
          <w:vertAlign w:val="superscript"/>
        </w:rPr>
        <w:footnoteReference w:id="3"/>
      </w:r>
      <w:r w:rsidRPr="00673612">
        <w:rPr>
          <w:rFonts w:ascii="Open Sans" w:hAnsi="Open Sans"/>
        </w:rPr>
        <w:t>. These Oompa-Loompas have terrible memories and no written language. Because of this, they have difficulty remembering what to do in order to run the chocolate factory, and things often go wrong. Because of this, a new factory is being designed that is supposed to be very easy for them to operate.</w:t>
      </w:r>
    </w:p>
    <w:p w:rsidR="00673612" w:rsidRPr="00673612" w:rsidRDefault="00673612">
      <w:pPr>
        <w:pStyle w:val="Heading6"/>
        <w:rPr>
          <w:rFonts w:ascii="Open Sans" w:hAnsi="Open Sans"/>
        </w:rPr>
      </w:pPr>
      <w:r w:rsidRPr="00673612">
        <w:rPr>
          <w:rFonts w:ascii="Open Sans" w:hAnsi="Open Sans"/>
        </w:rPr>
        <w:t>Discussion</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t>Explain the story to the students and divide them into small groups.</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t xml:space="preserve">The first problem the Oompa-Loompas face is getting through the doors carrying steaming buckets of liquid chocolate.  They cannot remember whether to push or pull the doors to open them, or slide them to one side.  Consequently they end up banging into each other and spilling sticky chocolate all over the place. The students should fill out the “doors” worksheet </w:t>
      </w:r>
      <w:r w:rsidRPr="00673612">
        <w:rPr>
          <w:rFonts w:ascii="Open Sans" w:hAnsi="Open Sans"/>
          <w:i/>
        </w:rPr>
        <w:t>How do you open doors</w:t>
      </w:r>
      <w:r w:rsidRPr="00673612">
        <w:rPr>
          <w:rFonts w:ascii="Open Sans" w:hAnsi="Open Sans"/>
        </w:rPr>
        <w:t>.  More than one box is appropriate in each case.  For some of the doors (including the first one) it is not obvious how to open them, in which case the students should record what they would try first.  Once they have filled out their own sheets, have the whole group discuss the relative merits of each type of door, particularly with regard to how easy it is to tell how it works, and how suitable it would be to use if you are carrying a bucket of hot chocolate.  Then they should decide what kind of doors and handles to use in the factory.</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t>Follow this activity with a class discussion. The table below comments briefly on each door in the worksheet.  Real doors present clues in their frames and hinges as to how they open, and there are conventions about whether doors open inwards or outwards.  Identify the kinds of door handles used in your school and discuss their appropriateness (they may be quite</w:t>
      </w:r>
      <w:r w:rsidRPr="00673612">
        <w:rPr>
          <w:rFonts w:ascii="Open Sans" w:hAnsi="Open Sans"/>
          <w:i/>
        </w:rPr>
        <w:t xml:space="preserve"> in</w:t>
      </w:r>
      <w:r w:rsidRPr="00673612">
        <w:rPr>
          <w:rFonts w:ascii="Open Sans" w:hAnsi="Open Sans"/>
        </w:rPr>
        <w:t>appropriate!) Can you think of a door that often confuses you? Why? Do doors normally open inwards or outwards into corridors?—and why?  (Answer: They open into rooms so that when you come out you won’t bash the door into people walking along the corridor, although in some situations they open outwards to make evacuation easier in an emergency.)</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t xml:space="preserve">The key concept here is what is called the </w:t>
      </w:r>
      <w:r w:rsidRPr="00673612">
        <w:rPr>
          <w:rFonts w:ascii="Open Sans" w:hAnsi="Open Sans"/>
          <w:i/>
        </w:rPr>
        <w:t>affordances</w:t>
      </w:r>
      <w:r w:rsidRPr="00673612">
        <w:rPr>
          <w:rFonts w:ascii="Open Sans" w:hAnsi="Open Sans"/>
        </w:rPr>
        <w:t xml:space="preserve"> of an object, which are its visible features—both fundamental and perceived—whose appearance indicates how the object should be used. Affordances are the kinds of operation that the object permits, or “affords.”  For example, it is (mostly) clear from their appearance that chairs are for sitting, tables are for placing things on, knobs are for turning, slots are for inserting things into, buttons are for pushing. On a computer interface the affordances are the shapes of buttons, text boxes, menus and so on, which give the user a clue as to how they should be used. If a button is made to look like something </w:t>
      </w:r>
      <w:r w:rsidRPr="00673612">
        <w:rPr>
          <w:rFonts w:ascii="Open Sans" w:hAnsi="Open Sans"/>
        </w:rPr>
        <w:lastRenderedPageBreak/>
        <w:t>else, then people won’t realise they can push it. This might seem obvious, but these problems aren’t hard to find on digital devices.</w:t>
      </w:r>
    </w:p>
    <w:p w:rsidR="00673612" w:rsidRPr="00673612" w:rsidRDefault="00673612" w:rsidP="00894B96">
      <w:pPr>
        <w:ind w:left="0"/>
        <w:rPr>
          <w:rFonts w:ascii="Open Sans" w:hAnsi="Open Sans"/>
        </w:rPr>
      </w:pPr>
      <w:r w:rsidRPr="00673612">
        <w:rPr>
          <w:rFonts w:ascii="Open Sans" w:hAnsi="Open Sans"/>
        </w:rPr>
        <w:br w:type="page"/>
      </w:r>
    </w:p>
    <w:tbl>
      <w:tblPr>
        <w:tblW w:w="0" w:type="auto"/>
        <w:jc w:val="right"/>
        <w:shd w:val="clear" w:color="auto" w:fill="FFFFFF"/>
        <w:tblLayout w:type="fixed"/>
        <w:tblLook w:val="0000" w:firstRow="0" w:lastRow="0" w:firstColumn="0" w:lastColumn="0" w:noHBand="0" w:noVBand="0"/>
      </w:tblPr>
      <w:tblGrid>
        <w:gridCol w:w="1368"/>
        <w:gridCol w:w="2620"/>
        <w:gridCol w:w="1398"/>
        <w:gridCol w:w="2621"/>
      </w:tblGrid>
      <w:tr w:rsidR="00673612" w:rsidRPr="00673612">
        <w:trPr>
          <w:cantSplit/>
          <w:trHeight w:val="1193"/>
          <w:jc w:val="right"/>
        </w:trPr>
        <w:tc>
          <w:tcPr>
            <w:tcW w:w="1368" w:type="dxa"/>
            <w:tcBorders>
              <w:top w:val="singl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lastRenderedPageBreak/>
              <w:t>Plain door</w:t>
            </w:r>
          </w:p>
        </w:tc>
        <w:tc>
          <w:tcPr>
            <w:tcW w:w="2620" w:type="dxa"/>
            <w:tcBorders>
              <w:top w:val="singl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Can’t see how to open this one at all, except that since it has no handle, it must require pushing rather than pulling.</w:t>
            </w:r>
          </w:p>
        </w:tc>
        <w:tc>
          <w:tcPr>
            <w:tcW w:w="1398" w:type="dxa"/>
            <w:tcBorders>
              <w:top w:val="singl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Labeled door</w:t>
            </w:r>
          </w:p>
        </w:tc>
        <w:tc>
          <w:tcPr>
            <w:tcW w:w="2621" w:type="dxa"/>
            <w:tcBorders>
              <w:top w:val="singl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The label is like a tiny user manual. But should a door need a user manual?  And the Oompa Loompas can’t read.</w:t>
            </w:r>
          </w:p>
        </w:tc>
      </w:tr>
      <w:tr w:rsidR="00673612" w:rsidRPr="00673612">
        <w:trPr>
          <w:cantSplit/>
          <w:trHeight w:val="701"/>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Hinge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At least you can see which is the side that opens.</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Bar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It’s fairly clear that you are supposed to push the bar, but which side? Or should you pull?</w:t>
            </w:r>
          </w:p>
        </w:tc>
      </w:tr>
      <w:tr w:rsidR="00673612" w:rsidRPr="00673612">
        <w:trPr>
          <w:cantSplit/>
          <w:trHeight w:val="942"/>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Handle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Handles like this are usually for pulling—or sliding.</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Knob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The knob shows what to grasp, but not whether to push or pull; it probably doesn’t slide.</w:t>
            </w:r>
          </w:p>
        </w:tc>
      </w:tr>
      <w:tr w:rsidR="00673612" w:rsidRPr="00673612">
        <w:trPr>
          <w:cantSplit/>
          <w:trHeight w:val="1183"/>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Panel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It’s clear that you push this.  What else could you do?</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Glass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The small vertical bar on this side signals “pull”; the longer horizontal one on the other signals “push”.</w:t>
            </w:r>
          </w:p>
        </w:tc>
      </w:tr>
      <w:tr w:rsidR="00673612" w:rsidRPr="00673612">
        <w:trPr>
          <w:cantSplit/>
          <w:trHeight w:val="471"/>
          <w:jc w:val="right"/>
        </w:trPr>
        <w:tc>
          <w:tcPr>
            <w:tcW w:w="1368" w:type="dxa"/>
            <w:tcBorders>
              <w:top w:val="none" w:sz="8" w:space="0" w:color="000000"/>
              <w:left w:val="single" w:sz="8" w:space="0" w:color="000000"/>
              <w:bottom w:val="singl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Sliding door</w:t>
            </w:r>
          </w:p>
        </w:tc>
        <w:tc>
          <w:tcPr>
            <w:tcW w:w="2620" w:type="dxa"/>
            <w:tcBorders>
              <w:top w:val="none" w:sz="8" w:space="0" w:color="000000"/>
              <w:left w:val="none" w:sz="8" w:space="0" w:color="000000"/>
              <w:bottom w:val="single" w:sz="8" w:space="0" w:color="000000"/>
              <w:right w:val="single" w:sz="2"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r w:rsidRPr="00673612">
              <w:rPr>
                <w:rFonts w:ascii="Open Sans" w:hAnsi="Open Sans"/>
              </w:rPr>
              <w:t>This one’s only for sliding.</w:t>
            </w:r>
          </w:p>
        </w:tc>
        <w:tc>
          <w:tcPr>
            <w:tcW w:w="1398" w:type="dxa"/>
            <w:tcBorders>
              <w:top w:val="none" w:sz="8" w:space="0" w:color="000000"/>
              <w:left w:val="single" w:sz="2" w:space="0" w:color="000000"/>
              <w:bottom w:val="single" w:sz="8" w:space="0" w:color="000000"/>
              <w:right w:val="non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p>
        </w:tc>
        <w:tc>
          <w:tcPr>
            <w:tcW w:w="2621" w:type="dxa"/>
            <w:tcBorders>
              <w:top w:val="none" w:sz="8" w:space="0" w:color="000000"/>
              <w:left w:val="non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673612" w:rsidRPr="00673612" w:rsidRDefault="00673612" w:rsidP="00894B96">
            <w:pPr>
              <w:ind w:left="0"/>
              <w:rPr>
                <w:rFonts w:ascii="Open Sans" w:hAnsi="Open Sans"/>
              </w:rPr>
            </w:pPr>
          </w:p>
        </w:tc>
      </w:tr>
    </w:tbl>
    <w:p w:rsidR="00673612" w:rsidRPr="00673612" w:rsidRDefault="00673612">
      <w:pPr>
        <w:ind w:left="850"/>
        <w:rPr>
          <w:rFonts w:ascii="Open Sans" w:hAnsi="Open Sans"/>
        </w:rPr>
      </w:pPr>
    </w:p>
    <w:p w:rsidR="00673612" w:rsidRPr="00673612" w:rsidRDefault="00673612">
      <w:pPr>
        <w:ind w:left="850"/>
        <w:rPr>
          <w:rFonts w:ascii="Open Sans" w:hAnsi="Open Sans"/>
        </w:rPr>
      </w:pPr>
      <w:r w:rsidRPr="00673612">
        <w:rPr>
          <w:rFonts w:ascii="Open Sans" w:hAnsi="Open Sans"/>
        </w:rPr>
        <w:t>Doors are very simple objects. Complex things may need explaining, but simple things should not.  When simple objects need pictures, labels, or instructions, then design has failed.</w:t>
      </w:r>
    </w:p>
    <w:p w:rsidR="00EC315D" w:rsidRDefault="00673612" w:rsidP="00CB0BBD">
      <w:pPr>
        <w:numPr>
          <w:ilvl w:val="0"/>
          <w:numId w:val="27"/>
        </w:numPr>
        <w:tabs>
          <w:tab w:val="clear" w:pos="1287"/>
          <w:tab w:val="num" w:pos="927"/>
        </w:tabs>
        <w:ind w:left="924" w:hanging="357"/>
        <w:rPr>
          <w:rFonts w:ascii="Open Sans" w:hAnsi="Open Sans"/>
        </w:rPr>
      </w:pPr>
      <w:r w:rsidRPr="00673612">
        <w:rPr>
          <w:rFonts w:ascii="Open Sans" w:hAnsi="Open Sans"/>
        </w:rPr>
        <w:t xml:space="preserve">The pots containing different kinds of chocolate have to cook at different temperatures.  In the old chocolate factory the stoves were as shown in the </w:t>
      </w:r>
      <w:r w:rsidRPr="00673612">
        <w:rPr>
          <w:rFonts w:ascii="Open Sans" w:hAnsi="Open Sans"/>
          <w:i/>
        </w:rPr>
        <w:t xml:space="preserve">Stove top </w:t>
      </w:r>
      <w:r w:rsidRPr="00673612">
        <w:rPr>
          <w:rFonts w:ascii="Open Sans" w:hAnsi="Open Sans"/>
        </w:rPr>
        <w:t xml:space="preserve">sheet.  The left-hand knob controlled the rear left heating element, the next knob controlled the front left element, the next one controlled the front right, and the right-hand knob controlled the rear right element.  The Oompa-Loompas were always making mistakes, cooking the chocolate at the wrong temperature, and burning their sleeves when reaching across the elements </w:t>
      </w:r>
      <w:r w:rsidR="00EC315D">
        <w:rPr>
          <w:rFonts w:ascii="Open Sans" w:hAnsi="Open Sans"/>
        </w:rPr>
        <w:t xml:space="preserve">to adjust the controls. </w:t>
      </w:r>
    </w:p>
    <w:p w:rsidR="00673612" w:rsidRPr="00673612" w:rsidRDefault="00673612" w:rsidP="00CB0BBD">
      <w:pPr>
        <w:numPr>
          <w:ilvl w:val="0"/>
          <w:numId w:val="27"/>
        </w:numPr>
        <w:tabs>
          <w:tab w:val="clear" w:pos="1287"/>
          <w:tab w:val="num" w:pos="927"/>
        </w:tabs>
        <w:ind w:left="924" w:hanging="357"/>
        <w:rPr>
          <w:rFonts w:ascii="Open Sans" w:hAnsi="Open Sans"/>
        </w:rPr>
      </w:pPr>
      <w:r w:rsidRPr="00673612">
        <w:rPr>
          <w:rFonts w:ascii="Open Sans" w:hAnsi="Open Sans"/>
        </w:rPr>
        <w:t>The students should recall how the controls are laid out on their cookers at home and come up with a better arrangement for the new factory.</w:t>
      </w:r>
    </w:p>
    <w:p w:rsidR="00673612" w:rsidRPr="00673612" w:rsidRDefault="00673612">
      <w:pPr>
        <w:ind w:left="850"/>
        <w:rPr>
          <w:rFonts w:ascii="Open Sans" w:hAnsi="Open Sans"/>
        </w:rPr>
      </w:pPr>
      <w:r w:rsidRPr="00673612">
        <w:rPr>
          <w:rFonts w:ascii="Open Sans" w:hAnsi="Open Sans"/>
        </w:rPr>
        <w:t xml:space="preserve">Follow this activity with a class discussion.  This picture below shows some common arrangements.  All but the one at the lower left have the controls at the front, to avoid having to reach across the elements.  In the design at the top left, there are so many possible mappings from controls to burners (24 possibilities, in fact) that eight words of labeling are needed.  The “paired” arrangement in the top center is better, with only four possible mappings (two for the left cluster and two for the right); it requires just four labeling words.  The design at the top right specifies the control–burner relationship diagrammatically rather than linguistically (which is good for the Oompa-Loompas!)  The lower three designs need no labels.  The left-hand one has a control </w:t>
      </w:r>
      <w:r w:rsidRPr="00673612">
        <w:rPr>
          <w:rFonts w:ascii="Open Sans" w:hAnsi="Open Sans"/>
        </w:rPr>
        <w:lastRenderedPageBreak/>
        <w:t xml:space="preserve">by each burner, which is awkward and dangerous.  The other two involve relocating the burners slightly, but for different reasons: in the center design they are moved to leave room for the controls, while in the right-hand one they are rearranged to make </w:t>
      </w:r>
      <w:r w:rsidR="008B61D4">
        <w:rPr>
          <w:rFonts w:ascii="Open Sans" w:hAnsi="Open Sans"/>
          <w:noProof/>
          <w:lang w:val="en-US"/>
        </w:rPr>
        <w:drawing>
          <wp:anchor distT="152400" distB="152400" distL="152400" distR="152400" simplePos="0" relativeHeight="251699200" behindDoc="0" locked="0" layoutInCell="1" allowOverlap="0" wp14:anchorId="067EE69A" wp14:editId="75EC1283">
            <wp:simplePos x="0" y="0"/>
            <wp:positionH relativeFrom="column">
              <wp:posOffset>525145</wp:posOffset>
            </wp:positionH>
            <wp:positionV relativeFrom="paragraph">
              <wp:posOffset>922655</wp:posOffset>
            </wp:positionV>
            <wp:extent cx="4860290" cy="3796665"/>
            <wp:effectExtent l="0" t="0" r="0" b="0"/>
            <wp:wrapTight wrapText="bothSides">
              <wp:wrapPolygon edited="0">
                <wp:start x="0" y="0"/>
                <wp:lineTo x="0" y="21387"/>
                <wp:lineTo x="21448" y="21387"/>
                <wp:lineTo x="2144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860290"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the correspondence clear.</w:t>
      </w:r>
    </w:p>
    <w:p w:rsidR="00673612" w:rsidRPr="00673612" w:rsidRDefault="00673612">
      <w:pPr>
        <w:ind w:left="850"/>
        <w:rPr>
          <w:rFonts w:ascii="Open Sans" w:hAnsi="Open Sans"/>
        </w:rPr>
      </w:pPr>
    </w:p>
    <w:p w:rsidR="00673612" w:rsidRPr="00673612" w:rsidRDefault="00673612">
      <w:pPr>
        <w:ind w:left="850"/>
        <w:rPr>
          <w:rFonts w:ascii="Open Sans" w:hAnsi="Open Sans"/>
        </w:rPr>
      </w:pPr>
    </w:p>
    <w:p w:rsidR="00673612" w:rsidRPr="00673612" w:rsidRDefault="00673612" w:rsidP="00EC315D">
      <w:pPr>
        <w:ind w:left="0"/>
        <w:rPr>
          <w:rFonts w:ascii="Open Sans" w:hAnsi="Open Sans"/>
        </w:rPr>
      </w:pPr>
    </w:p>
    <w:p w:rsidR="00673612" w:rsidRPr="00673612" w:rsidRDefault="00673612">
      <w:pPr>
        <w:ind w:left="850"/>
        <w:rPr>
          <w:rFonts w:ascii="Open Sans" w:hAnsi="Open Sans"/>
        </w:rPr>
      </w:pPr>
      <w:r w:rsidRPr="00673612">
        <w:rPr>
          <w:rFonts w:ascii="Open Sans" w:hAnsi="Open Sans"/>
        </w:rPr>
        <w:t xml:space="preserve">The key concept here is the </w:t>
      </w:r>
      <w:r w:rsidRPr="00673612">
        <w:rPr>
          <w:rFonts w:ascii="Open Sans" w:hAnsi="Open Sans"/>
          <w:i/>
        </w:rPr>
        <w:t>mapping</w:t>
      </w:r>
      <w:r w:rsidRPr="00673612">
        <w:rPr>
          <w:rFonts w:ascii="Open Sans" w:hAnsi="Open Sans"/>
        </w:rPr>
        <w:t xml:space="preserve"> of controls to their results in the real world. Natural mapping, which takes advantage of physical analogies and cultural standards, leads to immediate understanding.  The spatial correspondences at the bottom of the picture are good examples—they are easily learned and always remembered.  Arbitrary mappings, as in the top arrangements, need to be labeled, or explained and memorized.</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t>The factory is full of conveyer belts carrying pots of half-made chocolate in various stages of completion.  These conveyer belts are controlled manually by Oompa-Loompas, on instructions from a central control room.  The people in the control room need to be able to tell the Oompa-Loompa to stop the conveyer belt, or slow it down, or start it up again.</w:t>
      </w:r>
    </w:p>
    <w:p w:rsidR="00673612" w:rsidRPr="00673612" w:rsidRDefault="00673612">
      <w:pPr>
        <w:ind w:left="850"/>
        <w:rPr>
          <w:rFonts w:ascii="Open Sans" w:hAnsi="Open Sans"/>
        </w:rPr>
      </w:pPr>
      <w:r w:rsidRPr="00673612">
        <w:rPr>
          <w:rFonts w:ascii="Open Sans" w:hAnsi="Open Sans"/>
        </w:rPr>
        <w:t>In the old factory this was done with a voice system: the control room person’s voice came out of a loudspeaker by the conveyer belt controls.  But the factory was noisy and it was hard to hear.  The groups should design a scheme that uses visual signals.</w:t>
      </w:r>
    </w:p>
    <w:p w:rsidR="00673612" w:rsidRPr="00673612" w:rsidRDefault="00673612">
      <w:pPr>
        <w:ind w:left="850"/>
        <w:rPr>
          <w:rFonts w:ascii="Open Sans" w:hAnsi="Open Sans"/>
        </w:rPr>
      </w:pPr>
      <w:r w:rsidRPr="00673612">
        <w:rPr>
          <w:rFonts w:ascii="Open Sans" w:hAnsi="Open Sans"/>
        </w:rPr>
        <w:lastRenderedPageBreak/>
        <w:t xml:space="preserve">One possibility is to put in lights to signal </w:t>
      </w:r>
      <w:r w:rsidRPr="00673612">
        <w:rPr>
          <w:rFonts w:ascii="Open Sans" w:hAnsi="Open Sans"/>
          <w:i/>
        </w:rPr>
        <w:t>Stop!</w:t>
      </w:r>
      <w:r w:rsidRPr="00673612">
        <w:rPr>
          <w:rFonts w:ascii="Open Sans" w:hAnsi="Open Sans"/>
        </w:rPr>
        <w:t xml:space="preserve">, </w:t>
      </w:r>
      <w:r w:rsidRPr="00673612">
        <w:rPr>
          <w:rFonts w:ascii="Open Sans" w:hAnsi="Open Sans"/>
          <w:i/>
        </w:rPr>
        <w:t>Slow down</w:t>
      </w:r>
      <w:r w:rsidRPr="00673612">
        <w:rPr>
          <w:rFonts w:ascii="Open Sans" w:hAnsi="Open Sans"/>
        </w:rPr>
        <w:t xml:space="preserve"> and </w:t>
      </w:r>
      <w:r w:rsidRPr="00673612">
        <w:rPr>
          <w:rFonts w:ascii="Open Sans" w:hAnsi="Open Sans"/>
          <w:i/>
        </w:rPr>
        <w:t>Start up</w:t>
      </w:r>
      <w:r w:rsidRPr="00673612">
        <w:rPr>
          <w:rFonts w:ascii="Open Sans" w:hAnsi="Open Sans"/>
        </w:rPr>
        <w:t xml:space="preserve">.  Students will probably work out that these should follow the normal traffic-light convention by using red for </w:t>
      </w:r>
      <w:r w:rsidRPr="00673612">
        <w:rPr>
          <w:rFonts w:ascii="Open Sans" w:hAnsi="Open Sans"/>
          <w:i/>
        </w:rPr>
        <w:t>Stop!</w:t>
      </w:r>
      <w:r w:rsidRPr="00673612">
        <w:rPr>
          <w:rFonts w:ascii="Open Sans" w:hAnsi="Open Sans"/>
        </w:rPr>
        <w:t xml:space="preserve">, yellow for </w:t>
      </w:r>
      <w:r w:rsidRPr="00673612">
        <w:rPr>
          <w:rFonts w:ascii="Open Sans" w:hAnsi="Open Sans"/>
          <w:i/>
        </w:rPr>
        <w:t>Slow down</w:t>
      </w:r>
      <w:r w:rsidRPr="00673612">
        <w:rPr>
          <w:rFonts w:ascii="Open Sans" w:hAnsi="Open Sans"/>
        </w:rPr>
        <w:t xml:space="preserve"> and green for </w:t>
      </w:r>
      <w:r w:rsidRPr="00673612">
        <w:rPr>
          <w:rFonts w:ascii="Open Sans" w:hAnsi="Open Sans"/>
          <w:i/>
        </w:rPr>
        <w:t>Start up</w:t>
      </w:r>
      <w:r w:rsidRPr="00673612">
        <w:rPr>
          <w:rFonts w:ascii="Open Sans" w:hAnsi="Open Sans"/>
        </w:rPr>
        <w:t>.  They should be arranged just like traffic lights, with red at the top and green at the bottom.</w:t>
      </w:r>
    </w:p>
    <w:p w:rsidR="00673612" w:rsidRPr="00673612" w:rsidRDefault="00673612">
      <w:pPr>
        <w:ind w:left="850"/>
        <w:rPr>
          <w:rFonts w:ascii="Open Sans" w:hAnsi="Open Sans"/>
        </w:rPr>
      </w:pPr>
      <w:r w:rsidRPr="00673612">
        <w:rPr>
          <w:rFonts w:ascii="Open Sans" w:hAnsi="Open Sans"/>
        </w:rPr>
        <w:t>But now reveal to the class that in Oompa-Loompa land, traffic lights work differently from the way they do for us: yellow means stop, red means go, and lights go green to warn people that they will soon have a stop light.  How does this affect things?  (Answer: the factory should follow the Oompa-Loompa’s traffic-light convention—we should not try to impose our own.)</w:t>
      </w:r>
    </w:p>
    <w:p w:rsidR="00673612" w:rsidRPr="00673612" w:rsidRDefault="00673612">
      <w:pPr>
        <w:ind w:left="850"/>
        <w:rPr>
          <w:rFonts w:ascii="Open Sans" w:hAnsi="Open Sans"/>
        </w:rPr>
      </w:pPr>
      <w:r w:rsidRPr="00673612">
        <w:rPr>
          <w:rFonts w:ascii="Open Sans" w:hAnsi="Open Sans"/>
        </w:rPr>
        <w:t xml:space="preserve">The key concepts here are those of </w:t>
      </w:r>
      <w:r w:rsidRPr="00673612">
        <w:rPr>
          <w:rFonts w:ascii="Open Sans" w:hAnsi="Open Sans"/>
          <w:i/>
        </w:rPr>
        <w:t>transfer effects</w:t>
      </w:r>
      <w:r w:rsidRPr="00673612">
        <w:rPr>
          <w:rFonts w:ascii="Open Sans" w:hAnsi="Open Sans"/>
        </w:rPr>
        <w:t xml:space="preserve">—people transfer their learning and expectations of previous objects into new but similar situations—and </w:t>
      </w:r>
      <w:r w:rsidRPr="00673612">
        <w:rPr>
          <w:rFonts w:ascii="Open Sans" w:hAnsi="Open Sans"/>
          <w:i/>
        </w:rPr>
        <w:t>population stereotypes</w:t>
      </w:r>
      <w:r w:rsidRPr="00673612">
        <w:rPr>
          <w:rFonts w:ascii="Open Sans" w:hAnsi="Open Sans"/>
        </w:rPr>
        <w:t xml:space="preserve">—different populations learn certain behaviours and expect things to work in a certain way.  Although the traffic light scenario may seem far-fetched (though nothing is all </w:t>
      </w:r>
      <w:r w:rsidRPr="00673612">
        <w:rPr>
          <w:rFonts w:ascii="Open Sans" w:hAnsi="Open Sans"/>
          <w:i/>
        </w:rPr>
        <w:t>that</w:t>
      </w:r>
      <w:r w:rsidRPr="00673612">
        <w:rPr>
          <w:rFonts w:ascii="Open Sans" w:hAnsi="Open Sans"/>
        </w:rPr>
        <w:t xml:space="preserve"> farfetched in Oompa-Loompa land), there are many examples in our own world: in America light switches are on when they are up and off when they are down, whereas in Britain the reverse is true; calculator keypads and touchtone phones are laid out in different ways; and number formats (decimal point or comma) and date formats (day/month/year or month/day/year) vary around the world.</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t>When one shift of Oompa-Loompas finishes work in the chocolate factory, they must clean up and put away pots and pans and jugs and spoons and stirrers ready for the next shift.  There is a cupboard with shelves for them to put articles on, but the next shift always has trouble finding where things have been put away.  Oompa-Loompas are very bad at remembering things and have trouble with rules like “always put the pots on the middle shelf,” “put the jugs to the left.”</w:t>
      </w:r>
    </w:p>
    <w:p w:rsidR="00673612" w:rsidRPr="00673612" w:rsidRDefault="008B61D4">
      <w:pPr>
        <w:ind w:left="850"/>
        <w:rPr>
          <w:rFonts w:ascii="Open Sans" w:hAnsi="Open Sans"/>
        </w:rPr>
      </w:pPr>
      <w:r>
        <w:rPr>
          <w:rFonts w:ascii="Open Sans" w:hAnsi="Open Sans"/>
          <w:noProof/>
          <w:lang w:val="en-US"/>
        </w:rPr>
        <w:drawing>
          <wp:anchor distT="152400" distB="152400" distL="152400" distR="152400" simplePos="0" relativeHeight="251689984" behindDoc="0" locked="0" layoutInCell="1" allowOverlap="1" wp14:anchorId="4D614E01" wp14:editId="73FABC1C">
            <wp:simplePos x="0" y="0"/>
            <wp:positionH relativeFrom="column">
              <wp:posOffset>2233295</wp:posOffset>
            </wp:positionH>
            <wp:positionV relativeFrom="line">
              <wp:posOffset>232410</wp:posOffset>
            </wp:positionV>
            <wp:extent cx="3030220" cy="3389630"/>
            <wp:effectExtent l="0" t="0" r="0" b="0"/>
            <wp:wrapThrough wrapText="left">
              <wp:wrapPolygon edited="0">
                <wp:start x="0" y="0"/>
                <wp:lineTo x="0" y="21365"/>
                <wp:lineTo x="21365" y="21365"/>
                <wp:lineTo x="21365"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3022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 groups of students should try to come up with a better solution.</w:t>
      </w:r>
    </w:p>
    <w:p w:rsidR="00673612" w:rsidRPr="00673612" w:rsidRDefault="00673612">
      <w:pPr>
        <w:ind w:left="850"/>
        <w:rPr>
          <w:rFonts w:ascii="Open Sans" w:hAnsi="Open Sans"/>
        </w:rPr>
      </w:pPr>
      <w:r w:rsidRPr="00673612">
        <w:rPr>
          <w:rFonts w:ascii="Open Sans" w:hAnsi="Open Sans"/>
        </w:rPr>
        <w:t>The diagram on the right shows a good arrangement (which is sometimes used—but for rather different reasons—on yachts and other places where it is necessary to stop things sliding around).  The key concept here is to use</w:t>
      </w:r>
      <w:r w:rsidRPr="00673612">
        <w:rPr>
          <w:rFonts w:ascii="Open Sans" w:hAnsi="Open Sans"/>
          <w:i/>
        </w:rPr>
        <w:t xml:space="preserve"> visible constraints</w:t>
      </w:r>
      <w:r w:rsidRPr="00673612">
        <w:rPr>
          <w:rFonts w:ascii="Open Sans" w:hAnsi="Open Sans"/>
        </w:rPr>
        <w:t xml:space="preserve"> to make it obvious where everything is supposed to go.  It is clear from the size and shape of each hole which utensil it is intended for: the designer has made the constraints visible and used the physical properties of the objects to avoid the need to rely on arbitrary conventions.</w:t>
      </w:r>
    </w:p>
    <w:p w:rsidR="00673612" w:rsidRPr="00673612" w:rsidRDefault="00673612" w:rsidP="00CB0BBD">
      <w:pPr>
        <w:numPr>
          <w:ilvl w:val="0"/>
          <w:numId w:val="27"/>
        </w:numPr>
        <w:tabs>
          <w:tab w:val="clear" w:pos="1287"/>
          <w:tab w:val="num" w:pos="927"/>
        </w:tabs>
        <w:ind w:left="927"/>
        <w:rPr>
          <w:rFonts w:ascii="Open Sans" w:hAnsi="Open Sans"/>
        </w:rPr>
      </w:pPr>
      <w:r w:rsidRPr="00673612">
        <w:rPr>
          <w:rFonts w:ascii="Open Sans" w:hAnsi="Open Sans"/>
        </w:rPr>
        <w:lastRenderedPageBreak/>
        <w:t>In the main control room of the chocolate factory there are a lot of buttons and levers and switches that operate the individual machines.  These need to be labeled, but because the Oompa-Loompas can’t read, the labels have to be pictorial—iconic—rather than linguistic.</w:t>
      </w:r>
    </w:p>
    <w:p w:rsidR="00673612" w:rsidRPr="00673612" w:rsidRDefault="00673612">
      <w:pPr>
        <w:ind w:left="850"/>
        <w:rPr>
          <w:rFonts w:ascii="Open Sans" w:hAnsi="Open Sans"/>
        </w:rPr>
      </w:pPr>
      <w:r w:rsidRPr="00673612">
        <w:rPr>
          <w:rFonts w:ascii="Open Sans" w:hAnsi="Open Sans"/>
        </w:rPr>
        <w:t xml:space="preserve">To give the students a feeling for icons, the worksheet </w:t>
      </w:r>
      <w:r w:rsidRPr="00673612">
        <w:rPr>
          <w:rFonts w:ascii="Open Sans" w:hAnsi="Open Sans"/>
          <w:i/>
        </w:rPr>
        <w:t>Icons</w:t>
      </w:r>
      <w:r w:rsidRPr="00673612">
        <w:rPr>
          <w:rFonts w:ascii="Open Sans" w:hAnsi="Open Sans"/>
        </w:rPr>
        <w:t xml:space="preserve"> shows some examples. The students should identify what the icons might mean (for example, the letter going into a mailbox might represent sending a message).  There are no “correct” answers to this exercise; the idea is simply to identify possible meanings.</w:t>
      </w:r>
    </w:p>
    <w:p w:rsidR="00D52408" w:rsidRDefault="00673612" w:rsidP="00CB0BBD">
      <w:pPr>
        <w:numPr>
          <w:ilvl w:val="0"/>
          <w:numId w:val="27"/>
        </w:numPr>
        <w:tabs>
          <w:tab w:val="clear" w:pos="1287"/>
          <w:tab w:val="num" w:pos="927"/>
        </w:tabs>
        <w:ind w:left="927"/>
        <w:rPr>
          <w:rFonts w:ascii="Open Sans" w:hAnsi="Open Sans"/>
        </w:rPr>
        <w:sectPr w:rsidR="00D52408" w:rsidSect="00894B96">
          <w:headerReference w:type="even" r:id="rId221"/>
          <w:headerReference w:type="default" r:id="rId222"/>
          <w:pgSz w:w="11906" w:h="16838"/>
          <w:pgMar w:top="1418" w:right="1701" w:bottom="1985" w:left="1701" w:header="709" w:footer="376" w:gutter="0"/>
          <w:cols w:space="720"/>
        </w:sectPr>
      </w:pPr>
      <w:r w:rsidRPr="00673612">
        <w:rPr>
          <w:rFonts w:ascii="Open Sans" w:hAnsi="Open Sans"/>
        </w:rPr>
        <w:t xml:space="preserve">Now let’s design icons for the chocolate factory.  The cards on worksheet </w:t>
      </w:r>
      <w:r w:rsidRPr="00673612">
        <w:rPr>
          <w:rFonts w:ascii="Open Sans" w:hAnsi="Open Sans"/>
          <w:i/>
        </w:rPr>
        <w:t>Icon cards</w:t>
      </w:r>
      <w:r w:rsidRPr="00673612">
        <w:rPr>
          <w:rFonts w:ascii="Open Sans" w:hAnsi="Open Sans"/>
        </w:rPr>
        <w:t xml:space="preserve"> specify clusters of related functions, and each group of students receives one or more cards without the other groups knowing what they are.  A control panel is to be designed for the function clusters that contains individual icons for each of the five or six operations.  The groups then show their work to the other students, without saying what the individual operations are, to see if they can guess what the icons mean.  Encourage the use of imagination, color, and simple, clear icons.</w:t>
      </w:r>
    </w:p>
    <w:p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 xml:space="preserve">How do you open doors? </w:t>
      </w:r>
    </w:p>
    <w:p w:rsidR="00D52408" w:rsidRPr="00673612" w:rsidRDefault="00D52408">
      <w:pPr>
        <w:rPr>
          <w:rFonts w:ascii="Open Sans" w:hAnsi="Open Sans"/>
        </w:rPr>
      </w:pPr>
    </w:p>
    <w:p w:rsidR="00673612" w:rsidRPr="00673612" w:rsidRDefault="00673612">
      <w:pPr>
        <w:pStyle w:val="WorksheetNormal"/>
        <w:rPr>
          <w:rFonts w:ascii="Open Sans" w:hAnsi="Open Sans"/>
        </w:rPr>
      </w:pPr>
      <w:r w:rsidRPr="00673612">
        <w:rPr>
          <w:rFonts w:ascii="Open Sans" w:hAnsi="Open Sans"/>
        </w:rPr>
        <w:t>Fill out the worksheet to show how you think each type of door opens.</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20352" behindDoc="0" locked="0" layoutInCell="1" allowOverlap="1" wp14:anchorId="28FA4EB6" wp14:editId="4F370063">
            <wp:simplePos x="0" y="0"/>
            <wp:positionH relativeFrom="character">
              <wp:posOffset>0</wp:posOffset>
            </wp:positionH>
            <wp:positionV relativeFrom="line">
              <wp:posOffset>0</wp:posOffset>
            </wp:positionV>
            <wp:extent cx="5039995" cy="6443980"/>
            <wp:effectExtent l="0" t="0" r="0" b="762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39995" cy="6443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5AA677F" wp14:editId="0DC0AD79">
                <wp:extent cx="5043805" cy="6443980"/>
                <wp:effectExtent l="0" t="0" r="0" b="0"/>
                <wp:docPr id="6" name="AutoShap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44398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7A0B8E3F" id="AutoShape 184" o:spid="_x0000_s1026" style="width:397.15pt;height:5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" filled="f" stroked="f">
                <o:lock v:ext="edit" aspectratio="t"/>
                <w10:anchorlock/>
              </v:rect>
            </w:pict>
          </mc:Fallback>
        </mc:AlternateContent>
      </w:r>
    </w:p>
    <w:p w:rsidR="00673612" w:rsidRPr="00673612" w:rsidRDefault="00673612" w:rsidP="00D52408">
      <w:pPr>
        <w:pStyle w:val="WorksheetTitle"/>
        <w:pBdr>
          <w:left w:val="single" w:sz="4" w:space="0" w:color="auto" w:shadow="1"/>
        </w:pBdr>
        <w:rPr>
          <w:rFonts w:ascii="Open Sans" w:hAnsi="Open Sans"/>
        </w:rPr>
      </w:pPr>
      <w:r w:rsidRPr="00673612">
        <w:br w:type="page"/>
      </w:r>
      <w:bookmarkStart w:id="87" w:name="Worksheet_SortWeightscopy3"/>
      <w:bookmarkEnd w:id="87"/>
      <w:r w:rsidR="00D52408" w:rsidRPr="00673612">
        <w:rPr>
          <w:rFonts w:ascii="Open Sans" w:hAnsi="Open Sans"/>
        </w:rPr>
        <w:lastRenderedPageBreak/>
        <w:t xml:space="preserve">Worksheet Activity: </w:t>
      </w:r>
      <w:r w:rsidR="00D52408">
        <w:rPr>
          <w:rFonts w:ascii="Open Sans" w:hAnsi="Open Sans"/>
        </w:rPr>
        <w:t>Stove Top</w:t>
      </w:r>
    </w:p>
    <w:p w:rsidR="00673612" w:rsidRPr="00673612" w:rsidRDefault="00673612">
      <w:pPr>
        <w:pStyle w:val="WorksheetNormal"/>
        <w:rPr>
          <w:rFonts w:ascii="Open Sans" w:hAnsi="Open Sans"/>
        </w:rPr>
      </w:pPr>
      <w:r w:rsidRPr="00673612">
        <w:rPr>
          <w:rFonts w:ascii="Open Sans" w:hAnsi="Open Sans"/>
        </w:rPr>
        <w:t>Redesign the stove so that the controls are easy to use. Front or back panels can be added to the design if desired.</w:t>
      </w:r>
    </w:p>
    <w:p w:rsidR="00673612" w:rsidRDefault="008B61D4">
      <w:pPr>
        <w:rPr>
          <w:rFonts w:ascii="Open Sans" w:hAnsi="Open Sans"/>
        </w:rPr>
      </w:pPr>
      <w:r>
        <w:rPr>
          <w:rFonts w:ascii="Open Sans" w:hAnsi="Open Sans"/>
          <w:noProof/>
          <w:lang w:val="en-US"/>
        </w:rPr>
        <w:drawing>
          <wp:anchor distT="0" distB="0" distL="114300" distR="114300" simplePos="0" relativeHeight="251619328" behindDoc="0" locked="0" layoutInCell="1" allowOverlap="1" wp14:anchorId="155142A3" wp14:editId="64F4B712">
            <wp:simplePos x="0" y="0"/>
            <wp:positionH relativeFrom="character">
              <wp:posOffset>0</wp:posOffset>
            </wp:positionH>
            <wp:positionV relativeFrom="line">
              <wp:posOffset>0</wp:posOffset>
            </wp:positionV>
            <wp:extent cx="5039995" cy="493014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39995" cy="4930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9763656" wp14:editId="59EB4E94">
                <wp:extent cx="5043805" cy="4929505"/>
                <wp:effectExtent l="0" t="0" r="0" b="0"/>
                <wp:docPr id="5" name="AutoShap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492950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27DF7A2C" id="AutoShape 185" o:spid="_x0000_s1026" style="width:397.15pt;height:3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" filled="f" stroked="f">
                <o:lock v:ext="edit" aspectratio="t"/>
                <w10:anchorlock/>
              </v:rect>
            </w:pict>
          </mc:Fallback>
        </mc:AlternateContent>
      </w:r>
      <w:r w:rsidR="00673612" w:rsidRPr="00673612">
        <w:br w:type="page"/>
      </w:r>
      <w:bookmarkStart w:id="88" w:name="Worksheet_SortWeightscopy4"/>
      <w:bookmarkEnd w:id="88"/>
    </w:p>
    <w:p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Icons</w:t>
      </w:r>
    </w:p>
    <w:p w:rsidR="00D52408" w:rsidRPr="00673612" w:rsidRDefault="00D52408">
      <w:pPr>
        <w:rPr>
          <w:rFonts w:ascii="Open Sans" w:hAnsi="Open Sans"/>
        </w:rPr>
      </w:pPr>
    </w:p>
    <w:p w:rsidR="00673612" w:rsidRPr="00673612" w:rsidRDefault="00673612">
      <w:pPr>
        <w:pStyle w:val="WorksheetNormal"/>
        <w:rPr>
          <w:rFonts w:ascii="Open Sans" w:hAnsi="Open Sans"/>
        </w:rPr>
      </w:pPr>
      <w:r w:rsidRPr="00673612">
        <w:rPr>
          <w:rFonts w:ascii="Open Sans" w:hAnsi="Open Sans"/>
        </w:rPr>
        <w:t>What do you think each of the icons (symbols) means?</w:t>
      </w:r>
    </w:p>
    <w:p w:rsidR="00673612" w:rsidRDefault="008B61D4">
      <w:pPr>
        <w:rPr>
          <w:rFonts w:ascii="Open Sans" w:hAnsi="Open Sans"/>
        </w:rPr>
      </w:pPr>
      <w:r>
        <w:rPr>
          <w:rFonts w:ascii="Open Sans" w:hAnsi="Open Sans"/>
          <w:noProof/>
          <w:lang w:val="en-US"/>
        </w:rPr>
        <w:drawing>
          <wp:anchor distT="0" distB="0" distL="114300" distR="114300" simplePos="0" relativeHeight="251618304" behindDoc="0" locked="0" layoutInCell="1" allowOverlap="1" wp14:anchorId="770F7A40" wp14:editId="08DED31A">
            <wp:simplePos x="0" y="0"/>
            <wp:positionH relativeFrom="character">
              <wp:posOffset>0</wp:posOffset>
            </wp:positionH>
            <wp:positionV relativeFrom="line">
              <wp:posOffset>0</wp:posOffset>
            </wp:positionV>
            <wp:extent cx="5039995" cy="7126605"/>
            <wp:effectExtent l="0" t="0" r="0" b="1079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39995" cy="712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7D1D081" wp14:editId="641193E9">
                <wp:extent cx="5043805" cy="7129780"/>
                <wp:effectExtent l="0" t="0" r="0" b="0"/>
                <wp:docPr id="4" name="AutoShap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35429FF5" id="AutoShape 186"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CZRw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5yQmUcC&#10;AABHBAAADgAAAAAAAAAAAAAAAAAuAgAAZHJzL2Uyb0RvYy54bWxQSwECLQAUAAYACAAAACEAPlvz&#10;3d4AAAAGAQAADwAAAAAAAAAAAAAAAAChBAAAZHJzL2Rvd25yZXYueG1sUEsFBgAAAAAEAAQA8wAA&#10;AKwFAAAAAA==&#10;" filled="f" stroked="f">
                <o:lock v:ext="edit" aspectratio="t"/>
                <w10:anchorlock/>
              </v:rect>
            </w:pict>
          </mc:Fallback>
        </mc:AlternateContent>
      </w:r>
      <w:r w:rsidR="00673612" w:rsidRPr="00673612">
        <w:br w:type="page"/>
      </w:r>
      <w:bookmarkStart w:id="89" w:name="Worksheet_SortWeightscopy5"/>
      <w:bookmarkEnd w:id="89"/>
    </w:p>
    <w:p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 Cards</w:t>
      </w:r>
    </w:p>
    <w:p w:rsidR="00D52408" w:rsidRPr="00673612" w:rsidRDefault="00D52408">
      <w:pPr>
        <w:rPr>
          <w:rFonts w:ascii="Open Sans" w:hAnsi="Open Sans"/>
        </w:rPr>
      </w:pPr>
    </w:p>
    <w:p w:rsidR="00673612" w:rsidRPr="00673612" w:rsidRDefault="00673612">
      <w:pPr>
        <w:pStyle w:val="WorksheetNormal"/>
        <w:rPr>
          <w:rFonts w:ascii="Open Sans" w:hAnsi="Open Sans"/>
        </w:rPr>
      </w:pPr>
      <w:r w:rsidRPr="00673612">
        <w:rPr>
          <w:rFonts w:ascii="Open Sans" w:hAnsi="Open Sans"/>
        </w:rPr>
        <w:t>Cut out the cards and give one to each group. Have each group design icons (symbols) to put on a control panel to represent each instruction.</w:t>
      </w:r>
    </w:p>
    <w:p w:rsidR="00673612" w:rsidRPr="00673612" w:rsidRDefault="008B61D4">
      <w:pPr>
        <w:rPr>
          <w:rFonts w:ascii="Open Sans" w:hAnsi="Open Sans"/>
        </w:rPr>
      </w:pPr>
      <w:r>
        <w:rPr>
          <w:rFonts w:ascii="Open Sans" w:hAnsi="Open Sans"/>
          <w:noProof/>
          <w:lang w:val="en-US"/>
        </w:rPr>
        <w:drawing>
          <wp:anchor distT="0" distB="0" distL="114300" distR="114300" simplePos="0" relativeHeight="251617280" behindDoc="0" locked="0" layoutInCell="1" allowOverlap="1" wp14:anchorId="3738A407" wp14:editId="6CCAAD6E">
            <wp:simplePos x="0" y="0"/>
            <wp:positionH relativeFrom="character">
              <wp:posOffset>0</wp:posOffset>
            </wp:positionH>
            <wp:positionV relativeFrom="line">
              <wp:posOffset>0</wp:posOffset>
            </wp:positionV>
            <wp:extent cx="5039995" cy="6651625"/>
            <wp:effectExtent l="0" t="0" r="0" b="3175"/>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39995" cy="665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12F97F1B" wp14:editId="4296E76D">
                <wp:extent cx="5043805" cy="6657975"/>
                <wp:effectExtent l="0" t="0" r="0" b="0"/>
                <wp:docPr id="3" name="AutoShap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65797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36750436" id="AutoShape 187" o:spid="_x0000_s1026" style="width:397.15pt;height:5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" filled="f" stroked="f">
                <o:lock v:ext="edit" aspectratio="t"/>
                <w10:anchorlock/>
              </v:rect>
            </w:pict>
          </mc:Fallback>
        </mc:AlternateContent>
      </w:r>
      <w:r w:rsidR="00673612" w:rsidRPr="00673612">
        <w:br w:type="page"/>
      </w:r>
      <w:r w:rsidR="00673612" w:rsidRPr="00D52408">
        <w:rPr>
          <w:rFonts w:ascii="Open Sans" w:hAnsi="Open Sans"/>
          <w:b/>
        </w:rPr>
        <w:lastRenderedPageBreak/>
        <w:t>Variations and extensions</w:t>
      </w:r>
    </w:p>
    <w:p w:rsidR="00673612" w:rsidRPr="00673612" w:rsidRDefault="00673612">
      <w:pPr>
        <w:rPr>
          <w:rFonts w:ascii="Open Sans" w:hAnsi="Open Sans"/>
        </w:rPr>
      </w:pPr>
      <w:r w:rsidRPr="00673612">
        <w:rPr>
          <w:rFonts w:ascii="Open Sans" w:hAnsi="Open Sans"/>
        </w:rPr>
        <w:t xml:space="preserve">Can the students set the time on a digital wristwatch or microwave oven?  The mappings involved in the cooker layouts were simple because there were four controls for four burners.  More difficulty occurs whenever the number of actions exceeds the number of controls. The controls on wristwatches or microwaves are often exceedingly complex, not because of the number of buttons (often there are only a few), but because of the number of states the device can get in to.  (“You would need an engineering degree from MIT to work this,” someone looking at his new wristwatch once told Don Norman, a leading user interface psychologist.  Don </w:t>
      </w:r>
      <w:r w:rsidRPr="00673612">
        <w:rPr>
          <w:rFonts w:ascii="Open Sans" w:hAnsi="Open Sans"/>
          <w:i/>
        </w:rPr>
        <w:t>has</w:t>
      </w:r>
      <w:r w:rsidRPr="00673612">
        <w:rPr>
          <w:rFonts w:ascii="Open Sans" w:hAnsi="Open Sans"/>
        </w:rPr>
        <w:t xml:space="preserve"> an engineering degree from MIT, and, given a few hours, he </w:t>
      </w:r>
      <w:r w:rsidRPr="00673612">
        <w:rPr>
          <w:rFonts w:ascii="Open Sans" w:hAnsi="Open Sans"/>
          <w:i/>
        </w:rPr>
        <w:t>can</w:t>
      </w:r>
      <w:r w:rsidRPr="00673612">
        <w:rPr>
          <w:rFonts w:ascii="Open Sans" w:hAnsi="Open Sans"/>
        </w:rPr>
        <w:t xml:space="preserve"> figure out the watch.  But why should it take hours?)</w:t>
      </w:r>
    </w:p>
    <w:p w:rsidR="00D52408" w:rsidRDefault="00673612" w:rsidP="00D52408">
      <w:pPr>
        <w:rPr>
          <w:rFonts w:ascii="Open Sans" w:hAnsi="Open Sans"/>
        </w:rPr>
      </w:pPr>
      <w:r w:rsidRPr="00673612">
        <w:rPr>
          <w:rFonts w:ascii="Open Sans" w:hAnsi="Open Sans"/>
        </w:rPr>
        <w:t>Students should keep an eye out for places where people get confused or frustrated using digital devices – mobile phones, video recorders, computers, remote controls – all these devices provide opportunities for frustrating users! Students should ask themselves, what is it about the device that confuses the users, and how might it have been designed better?</w:t>
      </w:r>
    </w:p>
    <w:p w:rsidR="00D52408" w:rsidRDefault="00D52408">
      <w:pPr>
        <w:rPr>
          <w:rFonts w:ascii="Open Sans" w:hAnsi="Open Sans"/>
        </w:rPr>
        <w:sectPr w:rsidR="00D52408" w:rsidSect="00894B96">
          <w:pgSz w:w="11906" w:h="16838"/>
          <w:pgMar w:top="1418" w:right="1701" w:bottom="1985" w:left="1701" w:header="709" w:footer="376" w:gutter="0"/>
          <w:cols w:space="720"/>
        </w:sectPr>
      </w:pPr>
    </w:p>
    <w:p w:rsidR="00D52408" w:rsidRPr="00673612" w:rsidRDefault="00D52408" w:rsidP="00D52408">
      <w:pPr>
        <w:pStyle w:val="HiddenfromContents"/>
        <w:rPr>
          <w:rFonts w:ascii="Open Sans" w:hAnsi="Open Sans"/>
        </w:rPr>
      </w:pPr>
      <w:r>
        <w:rPr>
          <w:rFonts w:ascii="Open Sans" w:hAnsi="Open Sans"/>
        </w:rPr>
        <w:lastRenderedPageBreak/>
        <w:t>What’s it all about?</w:t>
      </w:r>
    </w:p>
    <w:p w:rsidR="00D52408" w:rsidRDefault="00D52408">
      <w:pPr>
        <w:rPr>
          <w:rFonts w:ascii="Open Sans" w:hAnsi="Open Sans"/>
        </w:rPr>
      </w:pPr>
    </w:p>
    <w:p w:rsidR="00673612" w:rsidRPr="00673612" w:rsidRDefault="00673612">
      <w:pPr>
        <w:rPr>
          <w:rFonts w:ascii="Open Sans" w:hAnsi="Open Sans"/>
        </w:rPr>
      </w:pPr>
      <w:r w:rsidRPr="00673612">
        <w:rPr>
          <w:rFonts w:ascii="Open Sans" w:hAnsi="Open Sans"/>
        </w:rPr>
        <w:t>Human–computer interaction is about designing, evaluating, and implementing computer systems that allow people to carry out their activities productively and safely.  In the old days, computers were for specialists and the users could be expected to be highly educated and specially trained in their use. Later people thought it was perfectly normal to buy a “dummies” book to find out how to use their computer.  But now computers are everyday tools that we all must use, and far greater attention must be paid to the human interface.</w:t>
      </w:r>
    </w:p>
    <w:p w:rsidR="00673612" w:rsidRPr="00673612" w:rsidRDefault="00673612">
      <w:pPr>
        <w:rPr>
          <w:rFonts w:ascii="Open Sans" w:hAnsi="Open Sans"/>
        </w:rPr>
      </w:pPr>
      <w:r w:rsidRPr="00673612">
        <w:rPr>
          <w:rFonts w:ascii="Open Sans" w:hAnsi="Open Sans"/>
        </w:rPr>
        <w:t>Many disasters, some involving loss of life, have occurred because of inadequate interfaces: airplane crashes and even shoot-downs of civilian airplanes, freeway pile-ups because of errors in switching remotely-operated highway signs, nuclear power station disasters.  On a smaller scale, most people experience frustration—often extreme frustration (a police officer once fired bullets into his computer screen)—with computers and other high-tech devices every day in the workplace.  And it is not just computers: what about those shrink-wrapped packages that you could only open if you had sharp claws or a hooked beak, doors that hurt your wrist as you try to push your way through, milk cartons that always splash you when you open them, elevators where you can’t see how you’re supposed to push the button, home entertainment systems whose advertisements claim to do everything, but make it almost impossible to do anything?</w:t>
      </w:r>
    </w:p>
    <w:p w:rsidR="00673612" w:rsidRPr="00673612" w:rsidRDefault="00673612">
      <w:pPr>
        <w:rPr>
          <w:rFonts w:ascii="Open Sans" w:hAnsi="Open Sans"/>
        </w:rPr>
      </w:pPr>
      <w:r w:rsidRPr="00673612">
        <w:rPr>
          <w:rFonts w:ascii="Open Sans" w:hAnsi="Open Sans"/>
        </w:rPr>
        <w:t>We are becoming used to “human error” and to thinking of ourselves as somehow inadequate; people often blame themselves when things go wrong.  But many so-called human errors are actually errors in design.  People have limitations in how much information they can process, and designers need to account for these; bad design cannot be rectified by producing a detailed and complicated user manual and expecting people to study it intensively and remember it forever.  Also, humans are fallible and design needs to take this into consideration.</w:t>
      </w:r>
    </w:p>
    <w:p w:rsidR="00673612" w:rsidRPr="00673612" w:rsidRDefault="00673612">
      <w:pPr>
        <w:rPr>
          <w:rFonts w:ascii="Open Sans" w:hAnsi="Open Sans"/>
        </w:rPr>
      </w:pPr>
      <w:r w:rsidRPr="00673612">
        <w:rPr>
          <w:rFonts w:ascii="Open Sans" w:hAnsi="Open Sans"/>
        </w:rPr>
        <w:t xml:space="preserve">Interface </w:t>
      </w:r>
      <w:r w:rsidRPr="00673612">
        <w:rPr>
          <w:rFonts w:ascii="Open Sans" w:hAnsi="Open Sans"/>
          <w:i/>
        </w:rPr>
        <w:t>evaluation</w:t>
      </w:r>
      <w:r w:rsidRPr="00673612">
        <w:rPr>
          <w:rFonts w:ascii="Open Sans" w:hAnsi="Open Sans"/>
        </w:rPr>
        <w:t xml:space="preserve"> is an essential part of the design process.  The present activity has involved some evaluation when the students tested their icon designs on others.  A more thorough evaluation would test the design on real Oompa-Loompas (who may perceive icons differently) in a carefully-controlled psychology-style experiment.</w:t>
      </w:r>
    </w:p>
    <w:p w:rsidR="00673612" w:rsidRPr="00673612" w:rsidRDefault="00673612">
      <w:pPr>
        <w:rPr>
          <w:rFonts w:ascii="Open Sans" w:hAnsi="Open Sans"/>
        </w:rPr>
      </w:pPr>
      <w:r w:rsidRPr="00673612">
        <w:rPr>
          <w:rFonts w:ascii="Open Sans" w:hAnsi="Open Sans"/>
        </w:rPr>
        <w:t>Although the problems caused by technology form the butt of many jokes, human interface design is by no means a laughing matter. Inadequate interfaces cause problems ranging from individual job dissatisfaction to stock-market disasters, from loss of self-esteem to loss of life.</w:t>
      </w:r>
    </w:p>
    <w:p w:rsidR="00673612" w:rsidRPr="00673612" w:rsidRDefault="00673612">
      <w:pPr>
        <w:pStyle w:val="Heading6"/>
        <w:rPr>
          <w:rFonts w:ascii="Open Sans" w:hAnsi="Open Sans"/>
        </w:rPr>
      </w:pPr>
      <w:r w:rsidRPr="00673612">
        <w:rPr>
          <w:rFonts w:ascii="Open Sans" w:hAnsi="Open Sans"/>
        </w:rPr>
        <w:t>Further reading</w:t>
      </w:r>
    </w:p>
    <w:p w:rsidR="00673612" w:rsidRPr="00673612" w:rsidRDefault="00673612">
      <w:pPr>
        <w:rPr>
          <w:rFonts w:ascii="Open Sans" w:hAnsi="Open Sans"/>
        </w:rPr>
      </w:pPr>
      <w:r w:rsidRPr="00673612">
        <w:rPr>
          <w:rFonts w:ascii="Open Sans" w:hAnsi="Open Sans"/>
        </w:rPr>
        <w:t xml:space="preserve">Don Norman’s book </w:t>
      </w:r>
      <w:r w:rsidRPr="00673612">
        <w:rPr>
          <w:rFonts w:ascii="Open Sans" w:hAnsi="Open Sans"/>
          <w:i/>
        </w:rPr>
        <w:t>The design of everyday things</w:t>
      </w:r>
      <w:r w:rsidRPr="00673612">
        <w:rPr>
          <w:rFonts w:ascii="Open Sans" w:hAnsi="Open Sans"/>
        </w:rPr>
        <w:t xml:space="preserve"> is a delightful—and liberating—account of the myriad design problems in everyday products.  Jeff Johnson’s </w:t>
      </w:r>
      <w:r w:rsidRPr="00673612">
        <w:rPr>
          <w:rFonts w:ascii="Open Sans" w:hAnsi="Open Sans"/>
          <w:i/>
        </w:rPr>
        <w:t>Designing with the mind in mind</w:t>
      </w:r>
      <w:r w:rsidRPr="00673612">
        <w:rPr>
          <w:rFonts w:ascii="Open Sans" w:hAnsi="Open Sans"/>
        </w:rPr>
        <w:t xml:space="preserve"> is a thought-provoking insight into how people think, and how interfaces should be designed to take account of the human element.</w:t>
      </w:r>
    </w:p>
    <w:p w:rsidR="00673612" w:rsidRPr="00673612" w:rsidRDefault="00673612">
      <w:pPr>
        <w:rPr>
          <w:rFonts w:ascii="Open Sans" w:hAnsi="Open Sans"/>
        </w:rPr>
      </w:pPr>
    </w:p>
    <w:p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p>
    <w:p w:rsidR="00673612" w:rsidRPr="00673612" w:rsidRDefault="005A4B2D">
      <w:pPr>
        <w:pStyle w:val="HiddenfromContents"/>
        <w:rPr>
          <w:rFonts w:ascii="Open Sans" w:hAnsi="Open Sans"/>
        </w:rPr>
      </w:pPr>
      <w:r>
        <w:rPr>
          <w:rFonts w:ascii="Open Sans" w:hAnsi="Open Sans"/>
        </w:rPr>
        <w:lastRenderedPageBreak/>
        <w:t>Activity 21</w:t>
      </w:r>
    </w:p>
    <w:p w:rsidR="00673612" w:rsidRPr="00673612" w:rsidRDefault="00673612" w:rsidP="00894B96">
      <w:pPr>
        <w:pStyle w:val="ActivityName"/>
        <w:ind w:left="567" w:firstLine="0"/>
        <w:rPr>
          <w:rFonts w:ascii="Open Sans" w:hAnsi="Open Sans"/>
          <w:i/>
        </w:rPr>
      </w:pPr>
      <w:bookmarkStart w:id="90" w:name="_TOC120451"/>
      <w:bookmarkStart w:id="91" w:name="_Toc280342997"/>
      <w:bookmarkEnd w:id="90"/>
      <w:r w:rsidRPr="00673612">
        <w:rPr>
          <w:rFonts w:ascii="Open Sans" w:hAnsi="Open Sans"/>
        </w:rPr>
        <w:t>Conversations with computers—</w:t>
      </w:r>
      <w:r w:rsidRPr="00673612">
        <w:rPr>
          <w:rFonts w:ascii="Open Sans" w:hAnsi="Open Sans"/>
          <w:i/>
        </w:rPr>
        <w:t>The Turing test</w:t>
      </w:r>
      <w:bookmarkEnd w:id="91"/>
    </w:p>
    <w:p w:rsidR="00673612" w:rsidRPr="00673612" w:rsidRDefault="00673612">
      <w:pPr>
        <w:pStyle w:val="Heading6"/>
        <w:rPr>
          <w:rFonts w:ascii="Open Sans" w:hAnsi="Open Sans"/>
        </w:rPr>
      </w:pPr>
      <w:r w:rsidRPr="00673612">
        <w:rPr>
          <w:rFonts w:ascii="Open Sans" w:hAnsi="Open Sans"/>
        </w:rPr>
        <w:t>Summary</w:t>
      </w:r>
    </w:p>
    <w:p w:rsidR="00673612" w:rsidRPr="00673612" w:rsidRDefault="00673612">
      <w:pPr>
        <w:rPr>
          <w:rFonts w:ascii="Open Sans" w:hAnsi="Open Sans"/>
        </w:rPr>
      </w:pPr>
      <w:r w:rsidRPr="00673612">
        <w:rPr>
          <w:rFonts w:ascii="Open Sans" w:hAnsi="Open Sans"/>
        </w:rPr>
        <w:t>This activity aims to stimulate discussion on the question of whether computers can exhibit “intelligence,” or are ever likely to do so in the future.  Based on a pioneering computer scientist’s view of how one might recognize artificial intelligence if it ever appeared, it conveys something of what is currently feasible and how easy it is to be misled by carefully-selected demonstrations of “intelligence.”</w:t>
      </w:r>
    </w:p>
    <w:p w:rsidR="00673612" w:rsidRPr="00673612" w:rsidRDefault="00673612">
      <w:pPr>
        <w:pStyle w:val="Heading6"/>
        <w:rPr>
          <w:rFonts w:ascii="Open Sans" w:hAnsi="Open Sans"/>
        </w:rPr>
      </w:pPr>
      <w:r w:rsidRPr="00673612">
        <w:rPr>
          <w:rFonts w:ascii="Open Sans" w:hAnsi="Open Sans"/>
        </w:rPr>
        <w:t>Curriculum Links</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Technology</w:t>
      </w:r>
      <w:r w:rsidR="00164EAC">
        <w:rPr>
          <w:rFonts w:ascii="Open Sans" w:hAnsi="Open Sans"/>
        </w:rPr>
        <w:t xml:space="preserve"> – </w:t>
      </w:r>
      <w:r w:rsidRPr="00673612">
        <w:rPr>
          <w:rFonts w:ascii="Open Sans" w:hAnsi="Open Sans"/>
        </w:rPr>
        <w:t>Technological systems.  Understand that technological systems are represented by symbolic language tools and understand the role played by the black box in technological systems.</w:t>
      </w:r>
    </w:p>
    <w:p w:rsidR="00673612" w:rsidRPr="00673612" w:rsidRDefault="00673612">
      <w:pPr>
        <w:pStyle w:val="Heading6"/>
        <w:rPr>
          <w:rFonts w:ascii="Open Sans" w:hAnsi="Open Sans"/>
        </w:rPr>
      </w:pPr>
      <w:r w:rsidRPr="00673612">
        <w:rPr>
          <w:rFonts w:ascii="Open Sans" w:hAnsi="Open Sans"/>
        </w:rPr>
        <w:t xml:space="preserve">Skills </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Interviewing.</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Reasoning.</w:t>
      </w:r>
    </w:p>
    <w:p w:rsidR="00673612" w:rsidRPr="00673612" w:rsidRDefault="00673612">
      <w:pPr>
        <w:pStyle w:val="Heading6"/>
        <w:rPr>
          <w:rFonts w:ascii="Open Sans" w:hAnsi="Open Sans"/>
        </w:rPr>
      </w:pPr>
      <w:r w:rsidRPr="00673612">
        <w:rPr>
          <w:rFonts w:ascii="Open Sans" w:hAnsi="Open Sans"/>
        </w:rPr>
        <w:t>Ages</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7 years and up</w:t>
      </w:r>
    </w:p>
    <w:p w:rsidR="00673612" w:rsidRPr="00673612" w:rsidRDefault="00673612">
      <w:pPr>
        <w:pStyle w:val="Heading6"/>
        <w:rPr>
          <w:rFonts w:ascii="Open Sans" w:hAnsi="Open Sans"/>
        </w:rPr>
      </w:pPr>
      <w:r w:rsidRPr="00673612">
        <w:rPr>
          <w:rFonts w:ascii="Open Sans" w:hAnsi="Open Sans"/>
        </w:rPr>
        <w:t>Materials</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 xml:space="preserve">A copy of the questions in the </w:t>
      </w:r>
      <w:r w:rsidRPr="00673612">
        <w:rPr>
          <w:rFonts w:ascii="Open Sans" w:hAnsi="Open Sans"/>
          <w:i/>
        </w:rPr>
        <w:t>Turing Test Questions</w:t>
      </w:r>
      <w:r w:rsidRPr="00673612">
        <w:rPr>
          <w:rFonts w:ascii="Open Sans" w:hAnsi="Open Sans"/>
        </w:rPr>
        <w:t xml:space="preserve"> sheet that each student can see (either one for each pair of students, or a copy displayed on a projector/overhead projector), and</w:t>
      </w:r>
    </w:p>
    <w:p w:rsidR="00673612" w:rsidRPr="00673612" w:rsidRDefault="00673612" w:rsidP="00CB0BBD">
      <w:pPr>
        <w:pStyle w:val="Bulleted"/>
        <w:numPr>
          <w:ilvl w:val="0"/>
          <w:numId w:val="36"/>
        </w:numPr>
        <w:ind w:left="924" w:hanging="385"/>
        <w:rPr>
          <w:rFonts w:ascii="Open Sans" w:hAnsi="Open Sans"/>
        </w:rPr>
      </w:pPr>
      <w:r w:rsidRPr="00673612">
        <w:rPr>
          <w:rFonts w:ascii="Open Sans" w:hAnsi="Open Sans"/>
        </w:rPr>
        <w:t xml:space="preserve">one copy of the answers in the </w:t>
      </w:r>
      <w:r w:rsidRPr="00673612">
        <w:rPr>
          <w:rFonts w:ascii="Open Sans" w:hAnsi="Open Sans"/>
          <w:i/>
        </w:rPr>
        <w:t xml:space="preserve">Turing Test Answers </w:t>
      </w:r>
      <w:r w:rsidRPr="00673612">
        <w:rPr>
          <w:rFonts w:ascii="Open Sans" w:hAnsi="Open Sans"/>
        </w:rPr>
        <w:t>sheet.</w:t>
      </w:r>
    </w:p>
    <w:p w:rsidR="00D52408" w:rsidRPr="00673612" w:rsidRDefault="00673612" w:rsidP="00D52408">
      <w:pPr>
        <w:pStyle w:val="HiddenfromContents"/>
        <w:rPr>
          <w:rFonts w:ascii="Open Sans" w:hAnsi="Open Sans"/>
        </w:rPr>
      </w:pPr>
      <w:r w:rsidRPr="00673612">
        <w:br w:type="page"/>
      </w:r>
      <w:r w:rsidR="00D52408">
        <w:rPr>
          <w:rFonts w:ascii="Open Sans" w:hAnsi="Open Sans"/>
        </w:rPr>
        <w:lastRenderedPageBreak/>
        <w:t>Conversations with Computers</w:t>
      </w:r>
    </w:p>
    <w:p w:rsidR="00673612" w:rsidRPr="00673612" w:rsidRDefault="00673612" w:rsidP="00D52408">
      <w:pPr>
        <w:pStyle w:val="Bulleted"/>
        <w:numPr>
          <w:ilvl w:val="0"/>
          <w:numId w:val="0"/>
        </w:numPr>
        <w:ind w:left="924"/>
        <w:rPr>
          <w:rFonts w:ascii="Open Sans" w:hAnsi="Open Sans"/>
        </w:rPr>
      </w:pPr>
    </w:p>
    <w:p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16256" behindDoc="0" locked="0" layoutInCell="1" allowOverlap="1" wp14:anchorId="088DEB21" wp14:editId="3667DAC8">
            <wp:simplePos x="0" y="0"/>
            <wp:positionH relativeFrom="character">
              <wp:posOffset>0</wp:posOffset>
            </wp:positionH>
            <wp:positionV relativeFrom="line">
              <wp:posOffset>0</wp:posOffset>
            </wp:positionV>
            <wp:extent cx="5050155" cy="2983865"/>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5015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7820CEE" wp14:editId="01A062F0">
                <wp:extent cx="5043805" cy="2986405"/>
                <wp:effectExtent l="0" t="0" r="0" b="0"/>
                <wp:docPr id="477" name="AutoShap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986405"/>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5F82FA57" id="AutoShape 188" o:spid="_x0000_s1026" style="width:397.15pt;height:2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" filled="f" stroked="f">
                <o:lock v:ext="edit" aspectratio="t"/>
                <w10:anchorlock/>
              </v:rect>
            </w:pict>
          </mc:Fallback>
        </mc:AlternateContent>
      </w:r>
    </w:p>
    <w:p w:rsidR="00673612" w:rsidRPr="00673612" w:rsidRDefault="00673612">
      <w:pPr>
        <w:pStyle w:val="Heading6"/>
        <w:rPr>
          <w:rFonts w:ascii="Open Sans" w:hAnsi="Open Sans"/>
        </w:rPr>
      </w:pPr>
      <w:r w:rsidRPr="00673612">
        <w:rPr>
          <w:rFonts w:ascii="Open Sans" w:hAnsi="Open Sans"/>
        </w:rPr>
        <w:t>Discussion</w:t>
      </w:r>
    </w:p>
    <w:p w:rsidR="00673612" w:rsidRPr="00673612" w:rsidRDefault="00673612">
      <w:pPr>
        <w:rPr>
          <w:rFonts w:ascii="Open Sans" w:hAnsi="Open Sans"/>
        </w:rPr>
      </w:pPr>
      <w:r w:rsidRPr="00673612">
        <w:rPr>
          <w:rFonts w:ascii="Open Sans" w:hAnsi="Open Sans"/>
        </w:rPr>
        <w:t>This activity takes the form of a game in which the students must try to distinguish between a human and a computer by asking questions and analyzing the answers. The game is played as follows.</w:t>
      </w:r>
    </w:p>
    <w:p w:rsidR="00673612" w:rsidRPr="00673612" w:rsidRDefault="00673612">
      <w:pPr>
        <w:rPr>
          <w:rFonts w:ascii="Open Sans" w:hAnsi="Open Sans"/>
        </w:rPr>
      </w:pPr>
      <w:r w:rsidRPr="00673612">
        <w:rPr>
          <w:rFonts w:ascii="Open Sans" w:hAnsi="Open Sans"/>
        </w:rPr>
        <w:t xml:space="preserve">There are four actors: we will call them Gina, George, Herb and Connie (the first letter of the names will help you remember their roles).  The teacher coordinates proceedings.  The rest of the class forms the audience.  Gina and George are </w:t>
      </w:r>
      <w:r w:rsidRPr="00673612">
        <w:rPr>
          <w:rFonts w:ascii="Open Sans" w:hAnsi="Open Sans"/>
          <w:i/>
        </w:rPr>
        <w:t>go-betweens</w:t>
      </w:r>
      <w:r w:rsidRPr="00673612">
        <w:rPr>
          <w:rFonts w:ascii="Open Sans" w:hAnsi="Open Sans"/>
        </w:rPr>
        <w:t>, Herb and Connie will be answering questions.  Herb will give a human’s answers, while Connie is going to pretend to be a computer.  The class’s goal is to find out which of the two is pretending to be a computer and which is human.  Gina and George are there to ensure fair play: they relay questions to Herb and Connie but don’t let anyone else know which is which.  Herb and Connie are in separate rooms from each other and from the audience.</w:t>
      </w:r>
    </w:p>
    <w:p w:rsidR="00673612" w:rsidRPr="00673612" w:rsidRDefault="00673612">
      <w:pPr>
        <w:rPr>
          <w:rFonts w:ascii="Open Sans" w:hAnsi="Open Sans"/>
        </w:rPr>
      </w:pPr>
      <w:r w:rsidRPr="00673612">
        <w:rPr>
          <w:rFonts w:ascii="Open Sans" w:hAnsi="Open Sans"/>
        </w:rPr>
        <w:t>What happens is this.  Gina takes a question from the class to Herb, and George takes the same question to Connie (although the class doesn’t know who is taking messages to whom).  Gina and George return with the answers.  The reason for having go-betweens is to ensure that the audience doesn’t see how Herb and Connie answer the questions.</w:t>
      </w:r>
    </w:p>
    <w:p w:rsidR="00673612" w:rsidRPr="00673612" w:rsidRDefault="00673612">
      <w:pPr>
        <w:rPr>
          <w:rFonts w:ascii="Open Sans" w:hAnsi="Open Sans"/>
        </w:rPr>
      </w:pPr>
      <w:r w:rsidRPr="00673612">
        <w:rPr>
          <w:rFonts w:ascii="Open Sans" w:hAnsi="Open Sans"/>
        </w:rPr>
        <w:t>Before the class begins this activity, select people to play these roles and brief them on what they should do.  Gina and George must take questions from the class to Herb and Connie respectively, and return their answers to the class.  It is important that they don’t identify who they are dealing with, for example, by saying “</w:t>
      </w:r>
      <w:r w:rsidRPr="00673612">
        <w:rPr>
          <w:rFonts w:ascii="Open Sans" w:hAnsi="Open Sans"/>
          <w:i/>
        </w:rPr>
        <w:t>She</w:t>
      </w:r>
      <w:r w:rsidRPr="00673612">
        <w:rPr>
          <w:rFonts w:ascii="Open Sans" w:hAnsi="Open Sans"/>
        </w:rPr>
        <w:t xml:space="preserve"> said the answer is...” Herb must give his own short, accurate, and honest answers to the questions he is asked.  Connie answers the questions by looking them up on a copy of the </w:t>
      </w:r>
      <w:r w:rsidRPr="00673612">
        <w:rPr>
          <w:rFonts w:ascii="Open Sans" w:hAnsi="Open Sans"/>
          <w:i/>
        </w:rPr>
        <w:t xml:space="preserve">Turing Test Answers </w:t>
      </w:r>
      <w:r w:rsidRPr="00673612">
        <w:rPr>
          <w:rFonts w:ascii="Open Sans" w:hAnsi="Open Sans"/>
        </w:rPr>
        <w:t xml:space="preserve">sheet.  Where the instructions are given in italics, Connie will need to work out an answer.  </w:t>
      </w:r>
    </w:p>
    <w:p w:rsidR="00673612" w:rsidRPr="00673612" w:rsidRDefault="00673612">
      <w:pPr>
        <w:rPr>
          <w:rFonts w:ascii="Open Sans" w:hAnsi="Open Sans"/>
        </w:rPr>
      </w:pPr>
      <w:r w:rsidRPr="00673612">
        <w:rPr>
          <w:rFonts w:ascii="Open Sans" w:hAnsi="Open Sans"/>
        </w:rPr>
        <w:lastRenderedPageBreak/>
        <w:t>Gina and George should have pencil and paper, because some of the answers will be hard to remember.</w:t>
      </w:r>
    </w:p>
    <w:p w:rsidR="00673612" w:rsidRPr="00673612" w:rsidRDefault="00673612" w:rsidP="00CB0BBD">
      <w:pPr>
        <w:numPr>
          <w:ilvl w:val="0"/>
          <w:numId w:val="28"/>
        </w:numPr>
        <w:tabs>
          <w:tab w:val="clear" w:pos="360"/>
          <w:tab w:val="num" w:pos="851"/>
        </w:tabs>
        <w:ind w:left="851" w:hanging="284"/>
        <w:rPr>
          <w:rFonts w:ascii="Open Sans" w:hAnsi="Open Sans"/>
        </w:rPr>
      </w:pPr>
      <w:r w:rsidRPr="00673612">
        <w:rPr>
          <w:rFonts w:ascii="Open Sans" w:hAnsi="Open Sans"/>
        </w:rPr>
        <w:t>Before playing the game, get the students’ opinions on whether computers are intelligent, or if the students think that they might be one day.  Ask for ideas on how you would decide whether a computer was intelligent.</w:t>
      </w:r>
    </w:p>
    <w:p w:rsidR="00673612" w:rsidRPr="00673612" w:rsidRDefault="00673612" w:rsidP="00CB0BBD">
      <w:pPr>
        <w:numPr>
          <w:ilvl w:val="0"/>
          <w:numId w:val="28"/>
        </w:numPr>
        <w:tabs>
          <w:tab w:val="clear" w:pos="360"/>
          <w:tab w:val="num" w:pos="851"/>
        </w:tabs>
        <w:ind w:left="851" w:hanging="284"/>
        <w:rPr>
          <w:rFonts w:ascii="Open Sans" w:hAnsi="Open Sans"/>
        </w:rPr>
      </w:pPr>
      <w:r w:rsidRPr="00673612">
        <w:rPr>
          <w:rFonts w:ascii="Open Sans" w:hAnsi="Open Sans"/>
        </w:rPr>
        <w:t>Introduce the students to the test for intelligence in which you try to tell the difference between a human and a computer by asking questions.  The computer passes the test if the class can’t tell the difference reliably.  Explain that Gina and George will communicate their questions to two people, one of whom will give their own (human) answers, while the other will give answers that a computer might give.  Their job is to work out who is giving the computer’s answers.</w:t>
      </w:r>
    </w:p>
    <w:p w:rsidR="00673612" w:rsidRPr="00673612" w:rsidRDefault="00673612" w:rsidP="00CB0BBD">
      <w:pPr>
        <w:numPr>
          <w:ilvl w:val="0"/>
          <w:numId w:val="28"/>
        </w:numPr>
        <w:tabs>
          <w:tab w:val="clear" w:pos="360"/>
          <w:tab w:val="num" w:pos="851"/>
        </w:tabs>
        <w:ind w:left="851" w:hanging="284"/>
        <w:rPr>
          <w:rFonts w:ascii="Open Sans" w:hAnsi="Open Sans"/>
        </w:rPr>
      </w:pPr>
      <w:r w:rsidRPr="00673612">
        <w:rPr>
          <w:rFonts w:ascii="Open Sans" w:hAnsi="Open Sans"/>
        </w:rPr>
        <w:t xml:space="preserve">Show them the list of possible questions in the </w:t>
      </w:r>
      <w:r w:rsidRPr="00673612">
        <w:rPr>
          <w:rFonts w:ascii="Open Sans" w:hAnsi="Open Sans"/>
          <w:i/>
        </w:rPr>
        <w:t xml:space="preserve">Turing Test Questions </w:t>
      </w:r>
      <w:r w:rsidRPr="00673612">
        <w:rPr>
          <w:rFonts w:ascii="Open Sans" w:hAnsi="Open Sans"/>
        </w:rPr>
        <w:t>sheet.  This can either be copied and handed out, or placed on a projector.</w:t>
      </w:r>
    </w:p>
    <w:p w:rsidR="00673612" w:rsidRPr="00673612" w:rsidRDefault="00673612">
      <w:pPr>
        <w:ind w:left="850"/>
        <w:rPr>
          <w:rFonts w:ascii="Open Sans" w:hAnsi="Open Sans"/>
        </w:rPr>
      </w:pPr>
      <w:r w:rsidRPr="00673612">
        <w:rPr>
          <w:rFonts w:ascii="Open Sans" w:hAnsi="Open Sans"/>
        </w:rPr>
        <w:t>Have them choose which question they would like to ask first.  Once a question has been chosen, get them to explain why they think it will be a good question to distinguish the computer from the human.  This reasoning is the most important part of the exercise, because it will force the students to think about what an intelligent person could answer that a computer could not.</w:t>
      </w:r>
    </w:p>
    <w:p w:rsidR="00673612" w:rsidRPr="00673612" w:rsidRDefault="00673612">
      <w:pPr>
        <w:ind w:left="850"/>
        <w:rPr>
          <w:rFonts w:ascii="Open Sans" w:hAnsi="Open Sans"/>
        </w:rPr>
      </w:pPr>
      <w:r w:rsidRPr="00673612">
        <w:rPr>
          <w:rFonts w:ascii="Open Sans" w:hAnsi="Open Sans"/>
        </w:rPr>
        <w:t>Gina and George then relay the question, and return with an answer.  The class should then discuss which answer is likely to be from a computer.</w:t>
      </w:r>
    </w:p>
    <w:p w:rsidR="00673612" w:rsidRPr="00673612" w:rsidRDefault="00673612">
      <w:pPr>
        <w:ind w:left="850"/>
        <w:rPr>
          <w:rFonts w:ascii="Open Sans" w:hAnsi="Open Sans"/>
        </w:rPr>
      </w:pPr>
      <w:r w:rsidRPr="00673612">
        <w:rPr>
          <w:rFonts w:ascii="Open Sans" w:hAnsi="Open Sans"/>
        </w:rPr>
        <w:t>Repeat this for a few questions, preferably until the class is sure that they have discovered who is the computer.  If they discover who is the computer quickly, the game can be continued by having Gina and George toss a coin to determine if they will swap roles so the class no longer know which role the two have.</w:t>
      </w:r>
    </w:p>
    <w:p w:rsidR="00673612" w:rsidRPr="00673612" w:rsidRDefault="00673612">
      <w:pPr>
        <w:ind w:left="850"/>
        <w:rPr>
          <w:rFonts w:ascii="Open Sans" w:hAnsi="Open Sans"/>
        </w:rPr>
      </w:pPr>
      <w:r w:rsidRPr="00673612">
        <w:rPr>
          <w:rFonts w:ascii="Open Sans" w:hAnsi="Open Sans"/>
        </w:rPr>
        <w:t>The answers that Connie is reading from are not unlike the ones that some “intelligent” computer programs can generate.  Some of the answers are likely to give the computer away quickly.  For example, no-one is likely to recite the square root of two to 20 decimal places, and most people (including, perhaps, the students in the class) would not be able to answer that question at all.  Some questions will reveal the computer when their answers are combined.  For example, the “Do you like...” answers sound plausible on their own, but when you encounter more than one it becomes apparent that a simple formula is being used to generate the answers from the questions.  Some of the answers indicate that the question was misinterpreted, although the class might reason that the person could have made the mistake.</w:t>
      </w:r>
    </w:p>
    <w:p w:rsidR="00673612" w:rsidRPr="00673612" w:rsidRDefault="00673612">
      <w:pPr>
        <w:ind w:left="850"/>
        <w:rPr>
          <w:rFonts w:ascii="Open Sans" w:hAnsi="Open Sans"/>
        </w:rPr>
      </w:pPr>
      <w:r w:rsidRPr="00673612">
        <w:rPr>
          <w:rFonts w:ascii="Open Sans" w:hAnsi="Open Sans"/>
        </w:rPr>
        <w:t>Many of the answers are very bland, but safe, and a follow-up question would probably reveal that the computer doesn’t really understand the subject.  Answering “I don’t know” is reasonably safe for the computer, and might even make it seem more human—we might expect a student to answer “I don’t know” to some of the questions too, such as the request for the square root of two.  However, if a computer gives this answer too often, or for a very simple question, then again it would reveal its identity.</w:t>
      </w:r>
    </w:p>
    <w:p w:rsidR="00673612" w:rsidRPr="00673612" w:rsidRDefault="00673612">
      <w:pPr>
        <w:ind w:left="850"/>
        <w:rPr>
          <w:rFonts w:ascii="Open Sans" w:hAnsi="Open Sans"/>
        </w:rPr>
      </w:pPr>
      <w:r w:rsidRPr="00673612">
        <w:rPr>
          <w:rFonts w:ascii="Open Sans" w:hAnsi="Open Sans"/>
        </w:rPr>
        <w:t>Since the goal of the computer is to make the questioners think that they are dealing with a person, some of the answers are deliberately misleading—such as the delayed and incorrect answers to the arithmetic problem.  The questions and answers should provide plenty of fuel for discussion.</w:t>
      </w:r>
    </w:p>
    <w:p w:rsidR="00673612" w:rsidRDefault="00673612">
      <w:pPr>
        <w:rPr>
          <w:rFonts w:ascii="Open Sans" w:hAnsi="Open Sans"/>
        </w:rPr>
      </w:pPr>
      <w:r w:rsidRPr="00673612">
        <w:lastRenderedPageBreak/>
        <w:br w:type="page"/>
      </w:r>
      <w:bookmarkStart w:id="92" w:name="Worksheet_SortWeightscopy2copy"/>
      <w:bookmarkEnd w:id="92"/>
    </w:p>
    <w:p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w:t>
      </w:r>
      <w:r>
        <w:rPr>
          <w:rFonts w:ascii="Open Sans" w:hAnsi="Open Sans"/>
        </w:rPr>
        <w:t>Activity: Turing Test Questions</w:t>
      </w:r>
    </w:p>
    <w:p w:rsidR="00D52408" w:rsidRPr="00673612" w:rsidRDefault="00D52408">
      <w:pPr>
        <w:rPr>
          <w:rFonts w:ascii="Open Sans" w:hAnsi="Open Sans"/>
        </w:rPr>
      </w:pPr>
    </w:p>
    <w:p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is the name of Bart Simpson’s baby sister?</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do you think of Roald Dahl?</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Are you a computer?</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is the next number in the sequence 3, 6, 9, 12, 15?</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do you think of nuclear weapons?</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is 2 × 78?</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is the square root of two?</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Add 34957 to 70764.</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Do you like school?</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Do you like dancing?</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day is it today?</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time is it?</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How many days are there in February in a leap year?</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How many days are there in a week?</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Do you like to read books?</w:t>
      </w:r>
    </w:p>
    <w:p w:rsidR="00673612" w:rsidRPr="00673612" w:rsidRDefault="00673612" w:rsidP="00CB0BBD">
      <w:pPr>
        <w:pStyle w:val="BodyTextIndent1"/>
        <w:numPr>
          <w:ilvl w:val="0"/>
          <w:numId w:val="29"/>
        </w:numPr>
        <w:tabs>
          <w:tab w:val="clear" w:pos="1287"/>
          <w:tab w:val="num" w:pos="927"/>
        </w:tabs>
        <w:ind w:left="927"/>
        <w:rPr>
          <w:rFonts w:ascii="Open Sans" w:hAnsi="Open Sans"/>
        </w:rPr>
      </w:pPr>
      <w:r w:rsidRPr="00673612">
        <w:rPr>
          <w:rFonts w:ascii="Open Sans" w:hAnsi="Open Sans"/>
        </w:rPr>
        <w:t>What food do you like to eat?</w:t>
      </w:r>
    </w:p>
    <w:p w:rsidR="00673612" w:rsidRDefault="00673612">
      <w:pPr>
        <w:pStyle w:val="BodyTextIndent1"/>
        <w:rPr>
          <w:rFonts w:ascii="Open Sans" w:hAnsi="Open Sans"/>
        </w:rPr>
      </w:pPr>
      <w:r w:rsidRPr="00673612">
        <w:br w:type="page"/>
      </w:r>
      <w:bookmarkStart w:id="93" w:name="Worksheet_SortWeightscopy2copycopy"/>
      <w:bookmarkEnd w:id="93"/>
    </w:p>
    <w:p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Turing Test Answers</w:t>
      </w:r>
    </w:p>
    <w:p w:rsidR="00D52408" w:rsidRPr="00673612" w:rsidRDefault="00D52408">
      <w:pPr>
        <w:pStyle w:val="BodyTextIndent1"/>
        <w:rPr>
          <w:rFonts w:ascii="Open Sans" w:hAnsi="Open Sans"/>
          <w:b/>
        </w:rPr>
      </w:pPr>
    </w:p>
    <w:p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is the name of Bart Simpson’s baby sister?</w:t>
      </w:r>
    </w:p>
    <w:p w:rsidR="00673612" w:rsidRPr="00673612" w:rsidRDefault="00673612">
      <w:pPr>
        <w:pStyle w:val="BodyTextIndent1"/>
        <w:rPr>
          <w:rFonts w:ascii="Open Sans" w:hAnsi="Open Sans"/>
          <w:b/>
        </w:rPr>
      </w:pPr>
      <w:r w:rsidRPr="00673612">
        <w:rPr>
          <w:rFonts w:ascii="Open Sans" w:hAnsi="Open Sans"/>
          <w:b/>
        </w:rPr>
        <w:t>I can’t remember.</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do you think of Roald Dahl?</w:t>
      </w:r>
    </w:p>
    <w:p w:rsidR="00673612" w:rsidRPr="00673612" w:rsidRDefault="00673612">
      <w:pPr>
        <w:pStyle w:val="BodyTextIndent1"/>
        <w:rPr>
          <w:rFonts w:ascii="Open Sans" w:hAnsi="Open Sans"/>
          <w:b/>
        </w:rPr>
      </w:pPr>
      <w:r w:rsidRPr="00673612">
        <w:rPr>
          <w:rFonts w:ascii="Open Sans" w:hAnsi="Open Sans"/>
          <w:b/>
        </w:rPr>
        <w:t>He writes funny books.</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Are you a computer?</w:t>
      </w:r>
    </w:p>
    <w:p w:rsidR="00673612" w:rsidRPr="00673612" w:rsidRDefault="00673612">
      <w:pPr>
        <w:pStyle w:val="BodyTextIndent1"/>
        <w:rPr>
          <w:rFonts w:ascii="Open Sans" w:hAnsi="Open Sans"/>
          <w:b/>
        </w:rPr>
      </w:pPr>
      <w:r w:rsidRPr="00673612">
        <w:rPr>
          <w:rFonts w:ascii="Open Sans" w:hAnsi="Open Sans"/>
          <w:b/>
        </w:rPr>
        <w:t xml:space="preserve">Are </w:t>
      </w:r>
      <w:r w:rsidRPr="00673612">
        <w:rPr>
          <w:rFonts w:ascii="Open Sans" w:hAnsi="Open Sans"/>
          <w:b/>
          <w:i/>
        </w:rPr>
        <w:t>you</w:t>
      </w:r>
      <w:r w:rsidRPr="00673612">
        <w:rPr>
          <w:rFonts w:ascii="Open Sans" w:hAnsi="Open Sans"/>
          <w:b/>
        </w:rPr>
        <w:t xml:space="preserve"> a computer?</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is the next number in the sequence 3, 6, 9, 12, 15?</w:t>
      </w:r>
    </w:p>
    <w:p w:rsidR="00673612" w:rsidRPr="00673612" w:rsidRDefault="00673612">
      <w:pPr>
        <w:pStyle w:val="BodyTextIndent1"/>
        <w:rPr>
          <w:rFonts w:ascii="Open Sans" w:hAnsi="Open Sans"/>
          <w:b/>
        </w:rPr>
      </w:pPr>
      <w:r w:rsidRPr="00673612">
        <w:rPr>
          <w:rFonts w:ascii="Open Sans" w:hAnsi="Open Sans"/>
          <w:b/>
        </w:rPr>
        <w:t>18.</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do you think of nuclear weapons?</w:t>
      </w:r>
    </w:p>
    <w:p w:rsidR="00673612" w:rsidRPr="00673612" w:rsidRDefault="00673612">
      <w:pPr>
        <w:pStyle w:val="BodyTextIndent1"/>
        <w:rPr>
          <w:rFonts w:ascii="Open Sans" w:hAnsi="Open Sans"/>
          <w:b/>
        </w:rPr>
      </w:pPr>
      <w:r w:rsidRPr="00673612">
        <w:rPr>
          <w:rFonts w:ascii="Open Sans" w:hAnsi="Open Sans"/>
          <w:b/>
        </w:rPr>
        <w:t>Nuclear weapons are very dangerous and should not be used.</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is 2 × 78?</w:t>
      </w:r>
    </w:p>
    <w:p w:rsidR="00673612" w:rsidRPr="00673612" w:rsidRDefault="00673612">
      <w:pPr>
        <w:pStyle w:val="BodyTextIndent1"/>
        <w:rPr>
          <w:rFonts w:ascii="Open Sans" w:hAnsi="Open Sans"/>
          <w:b/>
          <w:i/>
        </w:rPr>
      </w:pPr>
      <w:r w:rsidRPr="00673612">
        <w:rPr>
          <w:rFonts w:ascii="Open Sans" w:hAnsi="Open Sans"/>
          <w:b/>
        </w:rPr>
        <w:t>166</w:t>
      </w:r>
      <w:r w:rsidRPr="00673612">
        <w:rPr>
          <w:rFonts w:ascii="Open Sans" w:hAnsi="Open Sans"/>
          <w:b/>
          <w:i/>
        </w:rPr>
        <w:t xml:space="preserve"> (This is deliberately incorrect!)</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is the square root of two?</w:t>
      </w:r>
    </w:p>
    <w:p w:rsidR="00673612" w:rsidRPr="00673612" w:rsidRDefault="00673612">
      <w:pPr>
        <w:pStyle w:val="BodyTextIndent1"/>
        <w:rPr>
          <w:rFonts w:ascii="Open Sans" w:hAnsi="Open Sans"/>
          <w:b/>
        </w:rPr>
      </w:pPr>
      <w:r w:rsidRPr="00673612">
        <w:rPr>
          <w:rFonts w:ascii="Open Sans" w:hAnsi="Open Sans"/>
          <w:b/>
        </w:rPr>
        <w:t>1.41421356237309504878</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Add 34957 to 70764.</w:t>
      </w:r>
    </w:p>
    <w:p w:rsidR="00673612" w:rsidRPr="00673612" w:rsidRDefault="00673612">
      <w:pPr>
        <w:pStyle w:val="BodyTextIndent1"/>
        <w:rPr>
          <w:rFonts w:ascii="Open Sans" w:hAnsi="Open Sans"/>
          <w:b/>
          <w:i/>
        </w:rPr>
      </w:pPr>
      <w:r w:rsidRPr="00673612">
        <w:rPr>
          <w:rFonts w:ascii="Open Sans" w:hAnsi="Open Sans"/>
          <w:b/>
          <w:i/>
        </w:rPr>
        <w:t>Wait for about 20 seconds before giving the answer</w:t>
      </w:r>
    </w:p>
    <w:p w:rsidR="00673612" w:rsidRPr="00673612" w:rsidRDefault="00673612">
      <w:pPr>
        <w:pStyle w:val="BodyTextIndent1"/>
        <w:rPr>
          <w:rFonts w:ascii="Open Sans" w:hAnsi="Open Sans"/>
          <w:b/>
        </w:rPr>
      </w:pPr>
      <w:r w:rsidRPr="00673612">
        <w:rPr>
          <w:rFonts w:ascii="Open Sans" w:hAnsi="Open Sans"/>
          <w:b/>
        </w:rPr>
        <w:t>...105621.</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Do you like school?</w:t>
      </w:r>
    </w:p>
    <w:p w:rsidR="00673612" w:rsidRPr="00673612" w:rsidRDefault="00673612">
      <w:pPr>
        <w:pStyle w:val="BodyTextIndent1"/>
        <w:rPr>
          <w:rFonts w:ascii="Open Sans" w:hAnsi="Open Sans"/>
          <w:b/>
        </w:rPr>
      </w:pPr>
      <w:r w:rsidRPr="00673612">
        <w:rPr>
          <w:rFonts w:ascii="Open Sans" w:hAnsi="Open Sans"/>
          <w:b/>
        </w:rPr>
        <w:t>Yes, I like school.</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Do you like dancing?</w:t>
      </w:r>
    </w:p>
    <w:p w:rsidR="00673612" w:rsidRPr="00673612" w:rsidRDefault="00673612">
      <w:pPr>
        <w:pStyle w:val="BodyTextIndent1"/>
        <w:rPr>
          <w:rFonts w:ascii="Open Sans" w:hAnsi="Open Sans"/>
          <w:b/>
        </w:rPr>
      </w:pPr>
      <w:r w:rsidRPr="00673612">
        <w:rPr>
          <w:rFonts w:ascii="Open Sans" w:hAnsi="Open Sans"/>
          <w:b/>
        </w:rPr>
        <w:t>Yes, I like dancing.</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day is it today?</w:t>
      </w:r>
    </w:p>
    <w:p w:rsidR="00673612" w:rsidRPr="00673612" w:rsidRDefault="00673612">
      <w:pPr>
        <w:pStyle w:val="BodyTextIndent1"/>
        <w:rPr>
          <w:rFonts w:ascii="Open Sans" w:hAnsi="Open Sans"/>
          <w:b/>
          <w:i/>
        </w:rPr>
      </w:pPr>
      <w:r w:rsidRPr="00673612">
        <w:rPr>
          <w:rFonts w:ascii="Open Sans" w:hAnsi="Open Sans"/>
          <w:b/>
          <w:i/>
        </w:rPr>
        <w:t>Give the correct day of the week.</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time is it?</w:t>
      </w:r>
    </w:p>
    <w:p w:rsidR="00673612" w:rsidRPr="00673612" w:rsidRDefault="00673612">
      <w:pPr>
        <w:pStyle w:val="BodyTextIndent1"/>
        <w:rPr>
          <w:rFonts w:ascii="Open Sans" w:hAnsi="Open Sans"/>
          <w:b/>
          <w:i/>
        </w:rPr>
      </w:pPr>
      <w:r w:rsidRPr="00673612">
        <w:rPr>
          <w:rFonts w:ascii="Open Sans" w:hAnsi="Open Sans"/>
          <w:b/>
          <w:i/>
        </w:rPr>
        <w:lastRenderedPageBreak/>
        <w:t>Give the correct time.</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How many days are there in February in a leap year?</w:t>
      </w:r>
    </w:p>
    <w:p w:rsidR="00673612" w:rsidRPr="00673612" w:rsidRDefault="00673612" w:rsidP="00894B96">
      <w:pPr>
        <w:pStyle w:val="BodyTextIndent1"/>
        <w:rPr>
          <w:rFonts w:ascii="Open Sans" w:hAnsi="Open Sans"/>
          <w:b/>
          <w:i/>
        </w:rPr>
      </w:pPr>
      <w:r w:rsidRPr="00673612">
        <w:rPr>
          <w:rFonts w:ascii="Open Sans" w:hAnsi="Open Sans"/>
          <w:b/>
        </w:rPr>
        <w:t xml:space="preserve">2000 and 2004 are leap years. </w:t>
      </w:r>
      <w:r w:rsidRPr="00673612">
        <w:rPr>
          <w:rFonts w:ascii="Open Sans" w:hAnsi="Open Sans"/>
          <w:b/>
          <w:i/>
        </w:rPr>
        <w:t>(This is deliberately incorrect!)</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How many days are there in a week?</w:t>
      </w:r>
    </w:p>
    <w:p w:rsidR="00673612" w:rsidRPr="00673612" w:rsidRDefault="00673612">
      <w:pPr>
        <w:pStyle w:val="BodyTextIndent1"/>
        <w:rPr>
          <w:rFonts w:ascii="Open Sans" w:hAnsi="Open Sans"/>
          <w:b/>
        </w:rPr>
      </w:pPr>
      <w:r w:rsidRPr="00673612">
        <w:rPr>
          <w:rFonts w:ascii="Open Sans" w:hAnsi="Open Sans"/>
          <w:b/>
        </w:rPr>
        <w:t>Seven.</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rsidR="00673612" w:rsidRPr="00673612" w:rsidRDefault="00673612">
      <w:pPr>
        <w:pStyle w:val="BodyTextIndent1"/>
        <w:rPr>
          <w:rFonts w:ascii="Open Sans" w:hAnsi="Open Sans"/>
          <w:b/>
        </w:rPr>
      </w:pPr>
      <w:r w:rsidRPr="00673612">
        <w:rPr>
          <w:rFonts w:ascii="Open Sans" w:hAnsi="Open Sans"/>
          <w:b/>
        </w:rPr>
        <w:t>I don’t know.</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Do you like to read books?</w:t>
      </w:r>
    </w:p>
    <w:p w:rsidR="00673612" w:rsidRPr="00673612" w:rsidRDefault="00673612">
      <w:pPr>
        <w:pStyle w:val="BodyTextIndent1"/>
        <w:rPr>
          <w:rFonts w:ascii="Open Sans" w:hAnsi="Open Sans"/>
          <w:b/>
        </w:rPr>
      </w:pPr>
      <w:r w:rsidRPr="00673612">
        <w:rPr>
          <w:rFonts w:ascii="Open Sans" w:hAnsi="Open Sans"/>
          <w:b/>
        </w:rPr>
        <w:t>Yes, I like to read books.</w:t>
      </w:r>
    </w:p>
    <w:p w:rsidR="00673612" w:rsidRPr="00673612" w:rsidRDefault="00673612" w:rsidP="00CB0BBD">
      <w:pPr>
        <w:pStyle w:val="BodyTextIndent1"/>
        <w:numPr>
          <w:ilvl w:val="0"/>
          <w:numId w:val="30"/>
        </w:numPr>
        <w:tabs>
          <w:tab w:val="clear" w:pos="1287"/>
          <w:tab w:val="num" w:pos="927"/>
        </w:tabs>
        <w:ind w:left="927"/>
        <w:rPr>
          <w:rFonts w:ascii="Open Sans" w:hAnsi="Open Sans"/>
        </w:rPr>
      </w:pPr>
      <w:r w:rsidRPr="00673612">
        <w:rPr>
          <w:rFonts w:ascii="Open Sans" w:hAnsi="Open Sans"/>
        </w:rPr>
        <w:t>What food do you like to eat?</w:t>
      </w:r>
    </w:p>
    <w:p w:rsidR="00673612" w:rsidRPr="00673612" w:rsidRDefault="00673612">
      <w:pPr>
        <w:pStyle w:val="BodyTextIndent1"/>
        <w:rPr>
          <w:rFonts w:ascii="Open Sans" w:hAnsi="Open Sans"/>
          <w:b/>
        </w:rPr>
      </w:pPr>
      <w:r w:rsidRPr="00673612">
        <w:rPr>
          <w:rFonts w:ascii="Open Sans" w:hAnsi="Open Sans"/>
          <w:b/>
        </w:rPr>
        <w:t>I’m not hungry, thanks.</w:t>
      </w:r>
      <w:r w:rsidRPr="00673612">
        <w:br w:type="page"/>
      </w:r>
      <w:r w:rsidRPr="00D52408">
        <w:rPr>
          <w:rFonts w:ascii="Open Sans" w:hAnsi="Open Sans"/>
          <w:b/>
        </w:rPr>
        <w:lastRenderedPageBreak/>
        <w:t>Variations and extensions</w:t>
      </w:r>
    </w:p>
    <w:p w:rsidR="00673612" w:rsidRPr="00673612" w:rsidRDefault="00673612">
      <w:pPr>
        <w:rPr>
          <w:rFonts w:ascii="Open Sans" w:hAnsi="Open Sans"/>
        </w:rPr>
      </w:pPr>
      <w:r w:rsidRPr="00673612">
        <w:rPr>
          <w:rFonts w:ascii="Open Sans" w:hAnsi="Open Sans"/>
        </w:rPr>
        <w:t xml:space="preserve">The game can be played with as few as three people if Gina also takes the role of George and Connie.  Gina takes the question to Herb, notes his answer, and also notes the answer from the </w:t>
      </w:r>
      <w:r w:rsidRPr="00673612">
        <w:rPr>
          <w:rFonts w:ascii="Open Sans" w:hAnsi="Open Sans"/>
          <w:i/>
        </w:rPr>
        <w:t>Turing Test Answers</w:t>
      </w:r>
      <w:r w:rsidRPr="00673612">
        <w:rPr>
          <w:rFonts w:ascii="Open Sans" w:hAnsi="Open Sans"/>
        </w:rPr>
        <w:t xml:space="preserve"> sheet.  She returns the two answers, using the letters A and B to identify who each answer came from.</w:t>
      </w:r>
    </w:p>
    <w:p w:rsidR="00673612" w:rsidRPr="00673612" w:rsidRDefault="00673612">
      <w:pPr>
        <w:rPr>
          <w:rFonts w:ascii="Open Sans" w:hAnsi="Open Sans"/>
        </w:rPr>
      </w:pPr>
      <w:r w:rsidRPr="00673612">
        <w:rPr>
          <w:rFonts w:ascii="Open Sans" w:hAnsi="Open Sans"/>
        </w:rPr>
        <w:t xml:space="preserve">In order to consider whether a computer could emulate a human in the interrogation, consider with the class what knowledge would be needed to answer each of the questions on </w:t>
      </w:r>
      <w:r w:rsidRPr="00673612">
        <w:rPr>
          <w:rFonts w:ascii="Open Sans" w:hAnsi="Open Sans"/>
          <w:i/>
        </w:rPr>
        <w:t>Turing Test Answers</w:t>
      </w:r>
      <w:r w:rsidRPr="00673612">
        <w:rPr>
          <w:rFonts w:ascii="Open Sans" w:hAnsi="Open Sans"/>
        </w:rPr>
        <w:t xml:space="preserve">.  The students could suggest other questions that they would have liked to ask, and should discuss the kind of answers they might expect.  This will require some imagination, since it is impossible to predict how the conversation might go.  </w:t>
      </w:r>
    </w:p>
    <w:p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1008" behindDoc="1" locked="0" layoutInCell="1" allowOverlap="1" wp14:anchorId="6336EC49" wp14:editId="2A54A9B0">
                <wp:simplePos x="0" y="0"/>
                <wp:positionH relativeFrom="column">
                  <wp:posOffset>2510155</wp:posOffset>
                </wp:positionH>
                <wp:positionV relativeFrom="line">
                  <wp:posOffset>34925</wp:posOffset>
                </wp:positionV>
                <wp:extent cx="2882900" cy="2486025"/>
                <wp:effectExtent l="0" t="0" r="0" b="0"/>
                <wp:wrapTight wrapText="left">
                  <wp:wrapPolygon edited="0">
                    <wp:start x="-71" y="-77"/>
                    <wp:lineTo x="-71" y="21523"/>
                    <wp:lineTo x="21671" y="21523"/>
                    <wp:lineTo x="21671" y="-77"/>
                    <wp:lineTo x="-71" y="-77"/>
                  </wp:wrapPolygon>
                </wp:wrapTight>
                <wp:docPr id="109"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486025"/>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171" w:hanging="1134"/>
                              <w:rPr>
                                <w:sz w:val="22"/>
                              </w:rPr>
                            </w:pPr>
                            <w:r>
                              <w:rPr>
                                <w:sz w:val="22"/>
                              </w:rPr>
                              <w:t>Question</w:t>
                            </w:r>
                            <w:r>
                              <w:rPr>
                                <w:sz w:val="22"/>
                              </w:rPr>
                              <w:tab/>
                              <w:t>Please write me a sonnet on the subject of the Forth Bridge.</w:t>
                            </w:r>
                          </w:p>
                          <w:p w:rsidR="005170B5" w:rsidRDefault="005170B5">
                            <w:pPr>
                              <w:pStyle w:val="FreeForm"/>
                              <w:ind w:left="1171" w:hanging="1134"/>
                              <w:rPr>
                                <w:sz w:val="22"/>
                              </w:rPr>
                            </w:pPr>
                            <w:r>
                              <w:rPr>
                                <w:sz w:val="22"/>
                              </w:rPr>
                              <w:t>Answer:</w:t>
                            </w:r>
                            <w:r>
                              <w:rPr>
                                <w:sz w:val="22"/>
                              </w:rPr>
                              <w:tab/>
                              <w:t>Count me out on this one. I never could write poetry.</w:t>
                            </w:r>
                          </w:p>
                          <w:p w:rsidR="005170B5" w:rsidRDefault="005170B5">
                            <w:pPr>
                              <w:pStyle w:val="FreeForm"/>
                              <w:ind w:left="1171" w:hanging="1134"/>
                              <w:rPr>
                                <w:sz w:val="22"/>
                              </w:rPr>
                            </w:pPr>
                            <w:r>
                              <w:rPr>
                                <w:sz w:val="22"/>
                              </w:rPr>
                              <w:t>Question:</w:t>
                            </w:r>
                            <w:r>
                              <w:rPr>
                                <w:sz w:val="22"/>
                              </w:rPr>
                              <w:tab/>
                              <w:t>Add 34957 to 70764.</w:t>
                            </w:r>
                          </w:p>
                          <w:p w:rsidR="005170B5" w:rsidRDefault="005170B5">
                            <w:pPr>
                              <w:pStyle w:val="FreeForm"/>
                              <w:ind w:left="1171" w:hanging="1134"/>
                              <w:rPr>
                                <w:sz w:val="22"/>
                              </w:rPr>
                            </w:pPr>
                            <w:r>
                              <w:rPr>
                                <w:sz w:val="22"/>
                              </w:rPr>
                              <w:t>Answer:</w:t>
                            </w:r>
                            <w:r>
                              <w:rPr>
                                <w:sz w:val="22"/>
                              </w:rPr>
                              <w:tab/>
                              <w:t>pause for about 30 seconds ... 105621.</w:t>
                            </w:r>
                          </w:p>
                          <w:p w:rsidR="005170B5" w:rsidRDefault="005170B5">
                            <w:pPr>
                              <w:pStyle w:val="FreeForm"/>
                              <w:ind w:left="1171" w:hanging="1134"/>
                              <w:rPr>
                                <w:sz w:val="22"/>
                              </w:rPr>
                            </w:pPr>
                            <w:r>
                              <w:rPr>
                                <w:sz w:val="22"/>
                              </w:rPr>
                              <w:t>Question:</w:t>
                            </w:r>
                            <w:r>
                              <w:rPr>
                                <w:sz w:val="22"/>
                              </w:rPr>
                              <w:tab/>
                              <w:t>Do you play chess?</w:t>
                            </w:r>
                          </w:p>
                          <w:p w:rsidR="005170B5" w:rsidRDefault="005170B5">
                            <w:pPr>
                              <w:pStyle w:val="FreeForm"/>
                              <w:ind w:left="1171" w:hanging="1134"/>
                              <w:rPr>
                                <w:sz w:val="22"/>
                              </w:rPr>
                            </w:pPr>
                            <w:r>
                              <w:rPr>
                                <w:sz w:val="22"/>
                              </w:rPr>
                              <w:t>Answer:</w:t>
                            </w:r>
                            <w:r>
                              <w:rPr>
                                <w:sz w:val="22"/>
                              </w:rPr>
                              <w:tab/>
                              <w:t>Yes.</w:t>
                            </w:r>
                          </w:p>
                          <w:p w:rsidR="005170B5" w:rsidRDefault="005170B5">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rsidR="005170B5" w:rsidRDefault="005170B5">
                            <w:pPr>
                              <w:pStyle w:val="FreeForm"/>
                              <w:ind w:left="1171" w:hanging="1134"/>
                              <w:rPr>
                                <w:sz w:val="22"/>
                              </w:rPr>
                            </w:pPr>
                            <w:r>
                              <w:rPr>
                                <w:sz w:val="22"/>
                              </w:rPr>
                              <w:t>Answer:</w:t>
                            </w:r>
                            <w:r>
                              <w:rPr>
                                <w:sz w:val="22"/>
                              </w:rPr>
                              <w:tab/>
                              <w:t>after a pause of about 15 seconds ... Rook to R8, checkmate.</w:t>
                            </w:r>
                          </w:p>
                          <w:p w:rsidR="005170B5" w:rsidRDefault="005170B5">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6EC49" id="Rectangle 483" o:spid="_x0000_s1027" style="position:absolute;left:0;text-align:left;margin-left:197.65pt;margin-top:2.75pt;width:227pt;height:195.75pt;z-index:-25162547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" filled="f" strokeweight="1pt">
                <v:path arrowok="t"/>
                <v:textbox inset="0,0,0,0">
                  <w:txbxContent>
                    <w:p w:rsidR="005170B5" w:rsidRDefault="005170B5">
                      <w:pPr>
                        <w:pStyle w:val="FreeForm"/>
                        <w:ind w:left="1171" w:hanging="1134"/>
                        <w:rPr>
                          <w:sz w:val="22"/>
                        </w:rPr>
                      </w:pPr>
                      <w:r>
                        <w:rPr>
                          <w:sz w:val="22"/>
                        </w:rPr>
                        <w:t>Question</w:t>
                      </w:r>
                      <w:r>
                        <w:rPr>
                          <w:sz w:val="22"/>
                        </w:rPr>
                        <w:tab/>
                        <w:t>Please write me a sonnet on the subject of the Forth Bridge.</w:t>
                      </w:r>
                    </w:p>
                    <w:p w:rsidR="005170B5" w:rsidRDefault="005170B5">
                      <w:pPr>
                        <w:pStyle w:val="FreeForm"/>
                        <w:ind w:left="1171" w:hanging="1134"/>
                        <w:rPr>
                          <w:sz w:val="22"/>
                        </w:rPr>
                      </w:pPr>
                      <w:r>
                        <w:rPr>
                          <w:sz w:val="22"/>
                        </w:rPr>
                        <w:t>Answer:</w:t>
                      </w:r>
                      <w:r>
                        <w:rPr>
                          <w:sz w:val="22"/>
                        </w:rPr>
                        <w:tab/>
                        <w:t>Count me out on this one. I never could write poetry.</w:t>
                      </w:r>
                    </w:p>
                    <w:p w:rsidR="005170B5" w:rsidRDefault="005170B5">
                      <w:pPr>
                        <w:pStyle w:val="FreeForm"/>
                        <w:ind w:left="1171" w:hanging="1134"/>
                        <w:rPr>
                          <w:sz w:val="22"/>
                        </w:rPr>
                      </w:pPr>
                      <w:r>
                        <w:rPr>
                          <w:sz w:val="22"/>
                        </w:rPr>
                        <w:t>Question:</w:t>
                      </w:r>
                      <w:r>
                        <w:rPr>
                          <w:sz w:val="22"/>
                        </w:rPr>
                        <w:tab/>
                        <w:t>Add 34957 to 70764.</w:t>
                      </w:r>
                    </w:p>
                    <w:p w:rsidR="005170B5" w:rsidRDefault="005170B5">
                      <w:pPr>
                        <w:pStyle w:val="FreeForm"/>
                        <w:ind w:left="1171" w:hanging="1134"/>
                        <w:rPr>
                          <w:sz w:val="22"/>
                        </w:rPr>
                      </w:pPr>
                      <w:r>
                        <w:rPr>
                          <w:sz w:val="22"/>
                        </w:rPr>
                        <w:t>Answer:</w:t>
                      </w:r>
                      <w:r>
                        <w:rPr>
                          <w:sz w:val="22"/>
                        </w:rPr>
                        <w:tab/>
                        <w:t>pause for about 30 seconds ... 105621.</w:t>
                      </w:r>
                    </w:p>
                    <w:p w:rsidR="005170B5" w:rsidRDefault="005170B5">
                      <w:pPr>
                        <w:pStyle w:val="FreeForm"/>
                        <w:ind w:left="1171" w:hanging="1134"/>
                        <w:rPr>
                          <w:sz w:val="22"/>
                        </w:rPr>
                      </w:pPr>
                      <w:r>
                        <w:rPr>
                          <w:sz w:val="22"/>
                        </w:rPr>
                        <w:t>Question:</w:t>
                      </w:r>
                      <w:r>
                        <w:rPr>
                          <w:sz w:val="22"/>
                        </w:rPr>
                        <w:tab/>
                        <w:t>Do you play chess?</w:t>
                      </w:r>
                    </w:p>
                    <w:p w:rsidR="005170B5" w:rsidRDefault="005170B5">
                      <w:pPr>
                        <w:pStyle w:val="FreeForm"/>
                        <w:ind w:left="1171" w:hanging="1134"/>
                        <w:rPr>
                          <w:sz w:val="22"/>
                        </w:rPr>
                      </w:pPr>
                      <w:r>
                        <w:rPr>
                          <w:sz w:val="22"/>
                        </w:rPr>
                        <w:t>Answer:</w:t>
                      </w:r>
                      <w:r>
                        <w:rPr>
                          <w:sz w:val="22"/>
                        </w:rPr>
                        <w:tab/>
                        <w:t>Yes.</w:t>
                      </w:r>
                    </w:p>
                    <w:p w:rsidR="005170B5" w:rsidRDefault="005170B5">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rsidR="005170B5" w:rsidRDefault="005170B5">
                      <w:pPr>
                        <w:pStyle w:val="FreeForm"/>
                        <w:ind w:left="1171" w:hanging="1134"/>
                        <w:rPr>
                          <w:sz w:val="22"/>
                        </w:rPr>
                      </w:pPr>
                      <w:r>
                        <w:rPr>
                          <w:sz w:val="22"/>
                        </w:rPr>
                        <w:t>Answer:</w:t>
                      </w:r>
                      <w:r>
                        <w:rPr>
                          <w:sz w:val="22"/>
                        </w:rPr>
                        <w:tab/>
                        <w:t>after a pause of about 15 seconds ... Rook to R8, checkmate.</w:t>
                      </w:r>
                    </w:p>
                    <w:p w:rsidR="005170B5" w:rsidRDefault="005170B5">
                      <w:pPr>
                        <w:pStyle w:val="FreeForm"/>
                        <w:ind w:left="1171" w:hanging="1134"/>
                        <w:rPr>
                          <w:rFonts w:eastAsia="Times New Roman"/>
                          <w:color w:val="auto"/>
                          <w:lang w:eastAsia="en-US" w:bidi="x-none"/>
                        </w:rPr>
                      </w:pPr>
                    </w:p>
                  </w:txbxContent>
                </v:textbox>
                <w10:wrap type="tight" side="left" anchory="line"/>
              </v:rect>
            </w:pict>
          </mc:Fallback>
        </mc:AlternateContent>
      </w:r>
      <w:r w:rsidR="00673612" w:rsidRPr="00673612">
        <w:rPr>
          <w:rFonts w:ascii="Open Sans" w:hAnsi="Open Sans"/>
        </w:rPr>
        <w:t>By way of illustration, here are two example conversations.  The former illustrates “factual” questions that a computer might be able to answer correctly, while the latter shows just how wide-ranging the discussion might become, and demonstrates the kind of broad knowledge that a computer might need to call upon.</w:t>
      </w:r>
    </w:p>
    <w:p w:rsidR="00673612" w:rsidRDefault="00673612">
      <w:pPr>
        <w:rPr>
          <w:rFonts w:ascii="Open Sans" w:hAnsi="Open Sans"/>
        </w:rPr>
      </w:pPr>
      <w:r w:rsidRPr="00673612">
        <w:rPr>
          <w:rFonts w:ascii="Open Sans" w:hAnsi="Open Sans"/>
        </w:rPr>
        <w:t xml:space="preserve">There is a system called “Eliza” </w:t>
      </w:r>
      <w:r w:rsidR="00246AC0">
        <w:rPr>
          <w:rFonts w:ascii="Open Sans" w:hAnsi="Open Sans"/>
          <w:noProof/>
          <w:lang w:val="en-US"/>
        </w:rPr>
        <mc:AlternateContent>
          <mc:Choice Requires="wps">
            <w:drawing>
              <wp:anchor distT="152400" distB="152400" distL="152400" distR="152400" simplePos="0" relativeHeight="251692032" behindDoc="1" locked="0" layoutInCell="1" allowOverlap="1" wp14:anchorId="4D13A6F4" wp14:editId="09C5F183">
                <wp:simplePos x="0" y="0"/>
                <wp:positionH relativeFrom="column">
                  <wp:posOffset>2514600</wp:posOffset>
                </wp:positionH>
                <wp:positionV relativeFrom="line">
                  <wp:posOffset>6350</wp:posOffset>
                </wp:positionV>
                <wp:extent cx="2882900" cy="3196590"/>
                <wp:effectExtent l="0" t="0" r="38100" b="29210"/>
                <wp:wrapTight wrapText="left">
                  <wp:wrapPolygon edited="0">
                    <wp:start x="0" y="0"/>
                    <wp:lineTo x="0" y="21626"/>
                    <wp:lineTo x="21695" y="21626"/>
                    <wp:lineTo x="21695" y="0"/>
                    <wp:lineTo x="0" y="0"/>
                  </wp:wrapPolygon>
                </wp:wrapTight>
                <wp:docPr id="108"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319659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rsidR="005170B5" w:rsidRDefault="005170B5">
                            <w:pPr>
                              <w:pStyle w:val="FreeForm"/>
                              <w:ind w:left="1171" w:hanging="1134"/>
                              <w:rPr>
                                <w:sz w:val="22"/>
                              </w:rPr>
                            </w:pPr>
                            <w:r>
                              <w:rPr>
                                <w:sz w:val="22"/>
                              </w:rPr>
                              <w:t>Answer:</w:t>
                            </w:r>
                            <w:r>
                              <w:rPr>
                                <w:sz w:val="22"/>
                              </w:rPr>
                              <w:tab/>
                              <w:t>It wouldn't scan.</w:t>
                            </w:r>
                          </w:p>
                          <w:p w:rsidR="005170B5" w:rsidRDefault="005170B5">
                            <w:pPr>
                              <w:pStyle w:val="FreeForm"/>
                              <w:ind w:left="1171" w:hanging="1134"/>
                              <w:rPr>
                                <w:sz w:val="22"/>
                              </w:rPr>
                            </w:pPr>
                            <w:r>
                              <w:rPr>
                                <w:sz w:val="22"/>
                              </w:rPr>
                              <w:t>Question:</w:t>
                            </w:r>
                            <w:r>
                              <w:rPr>
                                <w:sz w:val="22"/>
                              </w:rPr>
                              <w:tab/>
                              <w:t>How about “a winter’s day”?  That would scan all right.</w:t>
                            </w:r>
                          </w:p>
                          <w:p w:rsidR="005170B5" w:rsidRDefault="005170B5">
                            <w:pPr>
                              <w:pStyle w:val="FreeForm"/>
                              <w:ind w:left="1171" w:hanging="1134"/>
                              <w:rPr>
                                <w:sz w:val="22"/>
                              </w:rPr>
                            </w:pPr>
                            <w:r>
                              <w:rPr>
                                <w:sz w:val="22"/>
                              </w:rPr>
                              <w:t>Answer:</w:t>
                            </w:r>
                            <w:r>
                              <w:rPr>
                                <w:sz w:val="22"/>
                              </w:rPr>
                              <w:tab/>
                              <w:t>Yes, but nobody wants to be compared to a winter’s day.</w:t>
                            </w:r>
                          </w:p>
                          <w:p w:rsidR="005170B5" w:rsidRDefault="005170B5">
                            <w:pPr>
                              <w:pStyle w:val="FreeForm"/>
                              <w:ind w:left="1171" w:hanging="1134"/>
                              <w:rPr>
                                <w:sz w:val="22"/>
                              </w:rPr>
                            </w:pPr>
                            <w:r>
                              <w:rPr>
                                <w:sz w:val="22"/>
                              </w:rPr>
                              <w:t>Question:</w:t>
                            </w:r>
                            <w:r>
                              <w:rPr>
                                <w:sz w:val="22"/>
                              </w:rPr>
                              <w:tab/>
                              <w:t>Would you say Mr. Pickwick reminded you of Christmas?</w:t>
                            </w:r>
                          </w:p>
                          <w:p w:rsidR="005170B5" w:rsidRDefault="005170B5">
                            <w:pPr>
                              <w:pStyle w:val="FreeForm"/>
                              <w:ind w:left="1171" w:hanging="1134"/>
                              <w:rPr>
                                <w:sz w:val="22"/>
                              </w:rPr>
                            </w:pPr>
                            <w:r>
                              <w:rPr>
                                <w:sz w:val="22"/>
                              </w:rPr>
                              <w:t>Answer:</w:t>
                            </w:r>
                            <w:r>
                              <w:rPr>
                                <w:sz w:val="22"/>
                              </w:rPr>
                              <w:tab/>
                              <w:t>In a way.</w:t>
                            </w:r>
                          </w:p>
                          <w:p w:rsidR="005170B5" w:rsidRDefault="005170B5">
                            <w:pPr>
                              <w:pStyle w:val="FreeForm"/>
                              <w:ind w:left="1171" w:hanging="1134"/>
                              <w:rPr>
                                <w:sz w:val="22"/>
                              </w:rPr>
                            </w:pPr>
                            <w:r>
                              <w:rPr>
                                <w:sz w:val="22"/>
                              </w:rPr>
                              <w:t>Question:</w:t>
                            </w:r>
                            <w:r>
                              <w:rPr>
                                <w:sz w:val="22"/>
                              </w:rPr>
                              <w:tab/>
                              <w:t>Yet Christmas is a winter’s day, and I don’t think Mr. Pickwick would mind the comparison.</w:t>
                            </w:r>
                          </w:p>
                          <w:p w:rsidR="005170B5" w:rsidRDefault="005170B5">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3A6F4" id="Rectangle 484" o:spid="_x0000_s1028" style="position:absolute;left:0;text-align:left;margin-left:198pt;margin-top:.5pt;width:227pt;height:251.7pt;z-index:-25162444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" filled="f" strokeweight="1pt">
                <v:path arrowok="t"/>
                <v:textbox inset="0,0,0,0">
                  <w:txbxContent>
                    <w:p w:rsidR="005170B5" w:rsidRDefault="005170B5">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rsidR="005170B5" w:rsidRDefault="005170B5">
                      <w:pPr>
                        <w:pStyle w:val="FreeForm"/>
                        <w:ind w:left="1171" w:hanging="1134"/>
                        <w:rPr>
                          <w:sz w:val="22"/>
                        </w:rPr>
                      </w:pPr>
                      <w:r>
                        <w:rPr>
                          <w:sz w:val="22"/>
                        </w:rPr>
                        <w:t>Answer:</w:t>
                      </w:r>
                      <w:r>
                        <w:rPr>
                          <w:sz w:val="22"/>
                        </w:rPr>
                        <w:tab/>
                        <w:t>It wouldn't scan.</w:t>
                      </w:r>
                    </w:p>
                    <w:p w:rsidR="005170B5" w:rsidRDefault="005170B5">
                      <w:pPr>
                        <w:pStyle w:val="FreeForm"/>
                        <w:ind w:left="1171" w:hanging="1134"/>
                        <w:rPr>
                          <w:sz w:val="22"/>
                        </w:rPr>
                      </w:pPr>
                      <w:r>
                        <w:rPr>
                          <w:sz w:val="22"/>
                        </w:rPr>
                        <w:t>Question:</w:t>
                      </w:r>
                      <w:r>
                        <w:rPr>
                          <w:sz w:val="22"/>
                        </w:rPr>
                        <w:tab/>
                        <w:t>How about “a winter’s day”?  That would scan all right.</w:t>
                      </w:r>
                    </w:p>
                    <w:p w:rsidR="005170B5" w:rsidRDefault="005170B5">
                      <w:pPr>
                        <w:pStyle w:val="FreeForm"/>
                        <w:ind w:left="1171" w:hanging="1134"/>
                        <w:rPr>
                          <w:sz w:val="22"/>
                        </w:rPr>
                      </w:pPr>
                      <w:r>
                        <w:rPr>
                          <w:sz w:val="22"/>
                        </w:rPr>
                        <w:t>Answer:</w:t>
                      </w:r>
                      <w:r>
                        <w:rPr>
                          <w:sz w:val="22"/>
                        </w:rPr>
                        <w:tab/>
                        <w:t>Yes, but nobody wants to be compared to a winter’s day.</w:t>
                      </w:r>
                    </w:p>
                    <w:p w:rsidR="005170B5" w:rsidRDefault="005170B5">
                      <w:pPr>
                        <w:pStyle w:val="FreeForm"/>
                        <w:ind w:left="1171" w:hanging="1134"/>
                        <w:rPr>
                          <w:sz w:val="22"/>
                        </w:rPr>
                      </w:pPr>
                      <w:r>
                        <w:rPr>
                          <w:sz w:val="22"/>
                        </w:rPr>
                        <w:t>Question:</w:t>
                      </w:r>
                      <w:r>
                        <w:rPr>
                          <w:sz w:val="22"/>
                        </w:rPr>
                        <w:tab/>
                        <w:t>Would you say Mr. Pickwick reminded you of Christmas?</w:t>
                      </w:r>
                    </w:p>
                    <w:p w:rsidR="005170B5" w:rsidRDefault="005170B5">
                      <w:pPr>
                        <w:pStyle w:val="FreeForm"/>
                        <w:ind w:left="1171" w:hanging="1134"/>
                        <w:rPr>
                          <w:sz w:val="22"/>
                        </w:rPr>
                      </w:pPr>
                      <w:r>
                        <w:rPr>
                          <w:sz w:val="22"/>
                        </w:rPr>
                        <w:t>Answer:</w:t>
                      </w:r>
                      <w:r>
                        <w:rPr>
                          <w:sz w:val="22"/>
                        </w:rPr>
                        <w:tab/>
                        <w:t>In a way.</w:t>
                      </w:r>
                    </w:p>
                    <w:p w:rsidR="005170B5" w:rsidRDefault="005170B5">
                      <w:pPr>
                        <w:pStyle w:val="FreeForm"/>
                        <w:ind w:left="1171" w:hanging="1134"/>
                        <w:rPr>
                          <w:sz w:val="22"/>
                        </w:rPr>
                      </w:pPr>
                      <w:r>
                        <w:rPr>
                          <w:sz w:val="22"/>
                        </w:rPr>
                        <w:t>Question:</w:t>
                      </w:r>
                      <w:r>
                        <w:rPr>
                          <w:sz w:val="22"/>
                        </w:rPr>
                        <w:tab/>
                        <w:t>Yet Christmas is a winter’s day, and I don’t think Mr. Pickwick would mind the comparison.</w:t>
                      </w:r>
                    </w:p>
                    <w:p w:rsidR="005170B5" w:rsidRDefault="005170B5">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v:textbox>
                <w10:wrap type="tight" side="left" anchory="line"/>
              </v:rect>
            </w:pict>
          </mc:Fallback>
        </mc:AlternateContent>
      </w:r>
      <w:r w:rsidRPr="00673612">
        <w:rPr>
          <w:rFonts w:ascii="Open Sans" w:hAnsi="Open Sans"/>
        </w:rPr>
        <w:t>that is widely available on the web (it is a kind of “chatbot”, which is a system that you can have typed conversations with).  Eliza simulates a session with a psychotherapist, and can generate remarkably intelligent conversation using some simple rules. Some sample sessions with Eliza are discussed below. Students might try out Eliza, or other chatbots, although be warned that some have been trained using language and subjects that might not be appropriate for school students.</w:t>
      </w:r>
    </w:p>
    <w:p w:rsidR="00D52408" w:rsidRDefault="00D52408">
      <w:pPr>
        <w:rPr>
          <w:rFonts w:ascii="Open Sans" w:hAnsi="Open Sans"/>
        </w:rPr>
        <w:sectPr w:rsidR="00D52408">
          <w:pgSz w:w="11906" w:h="16838"/>
          <w:pgMar w:top="1418" w:right="1701" w:bottom="1985" w:left="1701" w:header="709" w:footer="1134" w:gutter="0"/>
          <w:cols w:space="708"/>
          <w:docGrid w:linePitch="360"/>
        </w:sectPr>
      </w:pPr>
    </w:p>
    <w:p w:rsidR="00D52408" w:rsidRPr="00673612" w:rsidRDefault="00D52408" w:rsidP="00D52408">
      <w:pPr>
        <w:pStyle w:val="HiddenfromContents"/>
        <w:rPr>
          <w:rFonts w:ascii="Open Sans" w:hAnsi="Open Sans"/>
        </w:rPr>
      </w:pPr>
      <w:r>
        <w:rPr>
          <w:rFonts w:ascii="Open Sans" w:hAnsi="Open Sans"/>
        </w:rPr>
        <w:lastRenderedPageBreak/>
        <w:t>What’s it all about?</w:t>
      </w:r>
    </w:p>
    <w:p w:rsidR="00673612" w:rsidRPr="00673612" w:rsidRDefault="00673612">
      <w:pPr>
        <w:rPr>
          <w:rFonts w:ascii="Open Sans" w:hAnsi="Open Sans"/>
        </w:rPr>
      </w:pPr>
      <w:r w:rsidRPr="00673612">
        <w:rPr>
          <w:rFonts w:ascii="Open Sans" w:hAnsi="Open Sans"/>
        </w:rPr>
        <w:t xml:space="preserve">For centuries philosophers have argued about whether a machine could simulate human intelligence, and, conversely, whether the human brain is no more than a machine running a glorified computer program.  This issue has sharply divided people.  Some find the idea preposterous, insane, or even blasphemous, while others believe that artificial intelligence is inevitable and that eventually we will develop machines that are just as intelligent as us.  (As countless science fiction authors have pointed out, if machines do eventually surpass our own intelligence they will themselves be able to construct even cleverer machines.) Artificial Intelligence (AI) researchers have been criticized for using their lofty goals as a means for attracting research funding from governments who seek to build autonomous war machines, while the researchers themselves decry the protests as a Luddite backlash and point to the manifest benefits to society if only there was a bit more intelligence around. A more balanced view is that artificial intelligence is neither preposterous nor inevitable: while no present computer programs exhibit “intelligence” in any broad sense, the question of whether they are capable of doing so is an experimental one that has not yet been answered either way.  </w:t>
      </w:r>
    </w:p>
    <w:p w:rsidR="00673612" w:rsidRPr="00673612" w:rsidRDefault="00673612">
      <w:pPr>
        <w:rPr>
          <w:rFonts w:ascii="Open Sans" w:hAnsi="Open Sans"/>
        </w:rPr>
      </w:pPr>
      <w:r w:rsidRPr="00673612">
        <w:rPr>
          <w:rFonts w:ascii="Open Sans" w:hAnsi="Open Sans"/>
        </w:rPr>
        <w:t>The AI debate hinges on a definition of intelligence.  Many definitions have been proposed and debated.  An interesting approach to establishing intelligence was proposed in the late 1940s by Alan Turing, an eminent British mathematician, wartime counterspy and long-distance runner, as a kind of “thought experiment.”  Turing’s approach was operational—rather than define intelligence, he described a situation in which a computer could demonstrate it.  His scenario was similar to the activity described above, the essence being to have an interrogator interacting with both a person and a computer through a teletypewriter link (the very latest in 1940s technology!)  If the interrogator could not reliably distinguish one from the other, the computer would have passed Turing’s test for intelligence.  The use of a teletypewriter avoided the problem of the computer being given away by physical characteristics or tone of voice.  One can imagine extending the exercise so that the machine had to imitate a person in looks, sound, touch, maybe even smell too—but these physical attributes seem hardly relevant to intelligence.</w:t>
      </w:r>
    </w:p>
    <w:p w:rsidR="00673612" w:rsidRPr="00673612" w:rsidRDefault="00673612">
      <w:pPr>
        <w:rPr>
          <w:rFonts w:ascii="Open Sans" w:hAnsi="Open Sans"/>
        </w:rPr>
      </w:pPr>
      <w:r w:rsidRPr="00673612">
        <w:rPr>
          <w:rFonts w:ascii="Open Sans" w:hAnsi="Open Sans"/>
        </w:rPr>
        <w:t>Turing’s original test was a little different from ours.  He proposed, as a preliminary exercise, a scenario where a man and a woman were being interrogated, and the questioner had to determine their genders. The man’s goal was to convince the questioner that he was the woman, and the woman’s was to convince the questioner that she was herself.  Then Turing imagined—for this was only proposed as a thought experiment—a computer being substituted for one of the parties to see if it could be just as successful at this “imitation game” as a person.  We altered the setup for this classroom activity, because the kind of questions that students might ask to determine gender would probably not be appropriate, and besides, the exercise promotes sexual stereotyping—not to mention deception.</w:t>
      </w:r>
    </w:p>
    <w:p w:rsidR="00673612" w:rsidRPr="00673612" w:rsidRDefault="00673612">
      <w:pPr>
        <w:rPr>
          <w:rFonts w:ascii="Open Sans" w:hAnsi="Open Sans"/>
        </w:rPr>
      </w:pPr>
      <w:r w:rsidRPr="00673612">
        <w:rPr>
          <w:rFonts w:ascii="Open Sans" w:hAnsi="Open Sans"/>
        </w:rPr>
        <w:t>Imitating intelligence is a difficult job.  If the roles were reversed and a person was trying to pass themselves off as a computer, they would certainly not be able to do so: they would be given away by their slow (and  likely inaccurate) response to questions like “What is 123456 × 789012?”</w:t>
      </w:r>
    </w:p>
    <w:p w:rsidR="00673612" w:rsidRPr="00673612" w:rsidRDefault="00673612">
      <w:pPr>
        <w:rPr>
          <w:rFonts w:ascii="Open Sans" w:hAnsi="Open Sans"/>
        </w:rPr>
      </w:pPr>
      <w:r w:rsidRPr="00673612">
        <w:rPr>
          <w:rFonts w:ascii="Open Sans" w:hAnsi="Open Sans"/>
        </w:rPr>
        <w:lastRenderedPageBreak/>
        <w:t xml:space="preserve">However, it is surprisingly easy for a computer to </w:t>
      </w:r>
      <w:r w:rsidR="00246AC0">
        <w:rPr>
          <w:rFonts w:ascii="Open Sans" w:hAnsi="Open Sans"/>
          <w:noProof/>
          <w:lang w:val="en-US"/>
        </w:rPr>
        <mc:AlternateContent>
          <mc:Choice Requires="wps">
            <w:drawing>
              <wp:anchor distT="152400" distB="152400" distL="152400" distR="152400" simplePos="0" relativeHeight="251693056" behindDoc="0" locked="0" layoutInCell="1" allowOverlap="1" wp14:anchorId="05F8B0D7" wp14:editId="5B4EC6DC">
                <wp:simplePos x="0" y="0"/>
                <wp:positionH relativeFrom="column">
                  <wp:posOffset>2514600</wp:posOffset>
                </wp:positionH>
                <wp:positionV relativeFrom="line">
                  <wp:posOffset>573405</wp:posOffset>
                </wp:positionV>
                <wp:extent cx="2882900" cy="4862830"/>
                <wp:effectExtent l="0" t="0" r="38100" b="13970"/>
                <wp:wrapSquare wrapText="left"/>
                <wp:docPr id="107"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86283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171" w:hanging="1134"/>
                              <w:rPr>
                                <w:sz w:val="22"/>
                              </w:rPr>
                            </w:pPr>
                            <w:r>
                              <w:rPr>
                                <w:sz w:val="22"/>
                              </w:rPr>
                              <w:t>Person:</w:t>
                            </w:r>
                            <w:r>
                              <w:rPr>
                                <w:sz w:val="22"/>
                              </w:rPr>
                              <w:tab/>
                              <w:t>Men are all alike.</w:t>
                            </w:r>
                          </w:p>
                          <w:p w:rsidR="005170B5" w:rsidRDefault="005170B5">
                            <w:pPr>
                              <w:pStyle w:val="FreeForm"/>
                              <w:ind w:left="1171" w:hanging="1134"/>
                              <w:rPr>
                                <w:sz w:val="22"/>
                              </w:rPr>
                            </w:pPr>
                            <w:r>
                              <w:rPr>
                                <w:sz w:val="22"/>
                              </w:rPr>
                              <w:t>Computer:</w:t>
                            </w:r>
                            <w:r>
                              <w:rPr>
                                <w:sz w:val="22"/>
                              </w:rPr>
                              <w:tab/>
                              <w:t>In what ways?</w:t>
                            </w:r>
                          </w:p>
                          <w:p w:rsidR="005170B5" w:rsidRDefault="005170B5">
                            <w:pPr>
                              <w:pStyle w:val="FreeForm"/>
                              <w:ind w:left="1171" w:hanging="1134"/>
                              <w:rPr>
                                <w:sz w:val="22"/>
                              </w:rPr>
                            </w:pPr>
                            <w:r>
                              <w:rPr>
                                <w:sz w:val="22"/>
                              </w:rPr>
                              <w:t>Person:</w:t>
                            </w:r>
                            <w:r>
                              <w:rPr>
                                <w:sz w:val="22"/>
                              </w:rPr>
                              <w:tab/>
                              <w:t>They’re always bugging us about something or other.</w:t>
                            </w:r>
                          </w:p>
                          <w:p w:rsidR="005170B5" w:rsidRDefault="005170B5">
                            <w:pPr>
                              <w:pStyle w:val="FreeForm"/>
                              <w:ind w:left="1171" w:hanging="1134"/>
                              <w:rPr>
                                <w:sz w:val="22"/>
                              </w:rPr>
                            </w:pPr>
                            <w:r>
                              <w:rPr>
                                <w:sz w:val="22"/>
                              </w:rPr>
                              <w:t>Computer:</w:t>
                            </w:r>
                            <w:r>
                              <w:rPr>
                                <w:sz w:val="22"/>
                              </w:rPr>
                              <w:tab/>
                              <w:t>Can you think of a specific example?</w:t>
                            </w:r>
                          </w:p>
                          <w:p w:rsidR="005170B5" w:rsidRDefault="005170B5">
                            <w:pPr>
                              <w:pStyle w:val="FreeForm"/>
                              <w:ind w:left="1171" w:hanging="1134"/>
                              <w:rPr>
                                <w:sz w:val="22"/>
                              </w:rPr>
                            </w:pPr>
                            <w:r>
                              <w:rPr>
                                <w:sz w:val="22"/>
                              </w:rPr>
                              <w:t>Person:</w:t>
                            </w:r>
                            <w:r>
                              <w:rPr>
                                <w:sz w:val="22"/>
                              </w:rPr>
                              <w:tab/>
                              <w:t>Well, my boyfriend made me come here.</w:t>
                            </w:r>
                          </w:p>
                          <w:p w:rsidR="005170B5" w:rsidRDefault="005170B5">
                            <w:pPr>
                              <w:pStyle w:val="FreeForm"/>
                              <w:ind w:left="1171" w:hanging="1134"/>
                              <w:rPr>
                                <w:sz w:val="22"/>
                              </w:rPr>
                            </w:pPr>
                            <w:r>
                              <w:rPr>
                                <w:sz w:val="22"/>
                              </w:rPr>
                              <w:t>Computer:</w:t>
                            </w:r>
                            <w:r>
                              <w:rPr>
                                <w:sz w:val="22"/>
                              </w:rPr>
                              <w:tab/>
                              <w:t>Your boyfriend made you come here.</w:t>
                            </w:r>
                          </w:p>
                          <w:p w:rsidR="005170B5" w:rsidRDefault="005170B5">
                            <w:pPr>
                              <w:pStyle w:val="FreeForm"/>
                              <w:ind w:left="1171" w:hanging="1134"/>
                              <w:rPr>
                                <w:sz w:val="22"/>
                              </w:rPr>
                            </w:pPr>
                            <w:r>
                              <w:rPr>
                                <w:sz w:val="22"/>
                              </w:rPr>
                              <w:t>Person:</w:t>
                            </w:r>
                            <w:r>
                              <w:rPr>
                                <w:sz w:val="22"/>
                              </w:rPr>
                              <w:tab/>
                              <w:t>He says I’m depressed much of the time.</w:t>
                            </w:r>
                          </w:p>
                          <w:p w:rsidR="005170B5" w:rsidRDefault="005170B5">
                            <w:pPr>
                              <w:pStyle w:val="FreeForm"/>
                              <w:ind w:left="1171" w:hanging="1134"/>
                              <w:rPr>
                                <w:sz w:val="22"/>
                              </w:rPr>
                            </w:pPr>
                            <w:r>
                              <w:rPr>
                                <w:sz w:val="22"/>
                              </w:rPr>
                              <w:t>Computer:</w:t>
                            </w:r>
                            <w:r>
                              <w:rPr>
                                <w:sz w:val="22"/>
                              </w:rPr>
                              <w:tab/>
                              <w:t>I’m sorry to hear that you are depressed.</w:t>
                            </w:r>
                          </w:p>
                          <w:p w:rsidR="005170B5" w:rsidRDefault="005170B5">
                            <w:pPr>
                              <w:pStyle w:val="FreeForm"/>
                              <w:ind w:left="1171" w:hanging="1134"/>
                              <w:rPr>
                                <w:sz w:val="22"/>
                              </w:rPr>
                            </w:pPr>
                            <w:r>
                              <w:rPr>
                                <w:sz w:val="22"/>
                              </w:rPr>
                              <w:t>Person:</w:t>
                            </w:r>
                            <w:r>
                              <w:rPr>
                                <w:sz w:val="22"/>
                              </w:rPr>
                              <w:tab/>
                              <w:t>It’s true.  I’m unhappy.</w:t>
                            </w:r>
                          </w:p>
                          <w:p w:rsidR="005170B5" w:rsidRDefault="005170B5">
                            <w:pPr>
                              <w:pStyle w:val="FreeForm"/>
                              <w:ind w:left="1171" w:hanging="1134"/>
                              <w:rPr>
                                <w:sz w:val="22"/>
                              </w:rPr>
                            </w:pPr>
                            <w:r>
                              <w:rPr>
                                <w:sz w:val="22"/>
                              </w:rPr>
                              <w:t>Computer:</w:t>
                            </w:r>
                            <w:r>
                              <w:rPr>
                                <w:sz w:val="22"/>
                              </w:rPr>
                              <w:tab/>
                              <w:t>Do you think coming here will help you not to be unhappy?</w:t>
                            </w:r>
                          </w:p>
                          <w:p w:rsidR="005170B5" w:rsidRDefault="005170B5">
                            <w:pPr>
                              <w:pStyle w:val="FreeForm"/>
                              <w:ind w:left="1171" w:hanging="1134"/>
                              <w:rPr>
                                <w:sz w:val="22"/>
                              </w:rPr>
                            </w:pPr>
                            <w:r>
                              <w:rPr>
                                <w:sz w:val="22"/>
                              </w:rPr>
                              <w:t>Person:</w:t>
                            </w:r>
                            <w:r>
                              <w:rPr>
                                <w:sz w:val="22"/>
                              </w:rPr>
                              <w:tab/>
                              <w:t>I need some help, that much seems certain.</w:t>
                            </w:r>
                          </w:p>
                          <w:p w:rsidR="005170B5" w:rsidRDefault="005170B5">
                            <w:pPr>
                              <w:pStyle w:val="FreeForm"/>
                              <w:ind w:left="1171" w:hanging="1134"/>
                              <w:rPr>
                                <w:sz w:val="22"/>
                              </w:rPr>
                            </w:pPr>
                            <w:r>
                              <w:rPr>
                                <w:sz w:val="22"/>
                              </w:rPr>
                              <w:t>Computer:</w:t>
                            </w:r>
                            <w:r>
                              <w:rPr>
                                <w:sz w:val="22"/>
                              </w:rPr>
                              <w:tab/>
                              <w:t>What would it mean to you if you got some help?</w:t>
                            </w:r>
                          </w:p>
                          <w:p w:rsidR="005170B5" w:rsidRDefault="005170B5">
                            <w:pPr>
                              <w:pStyle w:val="FreeForm"/>
                              <w:ind w:left="1171" w:hanging="1134"/>
                              <w:rPr>
                                <w:sz w:val="22"/>
                              </w:rPr>
                            </w:pPr>
                            <w:r>
                              <w:rPr>
                                <w:sz w:val="22"/>
                              </w:rPr>
                              <w:t>Person:</w:t>
                            </w:r>
                            <w:r>
                              <w:rPr>
                                <w:sz w:val="22"/>
                              </w:rPr>
                              <w:tab/>
                              <w:t>Perhaps I could learn to get along with my mother.</w:t>
                            </w:r>
                          </w:p>
                          <w:p w:rsidR="005170B5" w:rsidRDefault="005170B5">
                            <w:pPr>
                              <w:pStyle w:val="FreeForm"/>
                              <w:ind w:left="1171" w:hanging="1134"/>
                              <w:rPr>
                                <w:sz w:val="22"/>
                              </w:rPr>
                            </w:pPr>
                            <w:r>
                              <w:rPr>
                                <w:sz w:val="22"/>
                              </w:rPr>
                              <w:t>Computer:</w:t>
                            </w:r>
                            <w:r>
                              <w:rPr>
                                <w:sz w:val="22"/>
                              </w:rPr>
                              <w:tab/>
                              <w:t>Tell me more about your family.</w:t>
                            </w:r>
                          </w:p>
                          <w:p w:rsidR="005170B5" w:rsidRDefault="005170B5" w:rsidP="00894B96">
                            <w:pPr>
                              <w:pStyle w:val="FreeForm"/>
                              <w:ind w:left="745" w:firstLine="426"/>
                              <w:rPr>
                                <w:i/>
                                <w:sz w:val="22"/>
                              </w:rPr>
                            </w:pPr>
                            <w:r>
                              <w:rPr>
                                <w:i/>
                                <w:sz w:val="22"/>
                              </w:rPr>
                              <w:t>...</w:t>
                            </w:r>
                          </w:p>
                          <w:p w:rsidR="005170B5" w:rsidRDefault="005170B5">
                            <w:pPr>
                              <w:pStyle w:val="FreeForm"/>
                              <w:ind w:left="1171" w:hanging="1134"/>
                              <w:rPr>
                                <w:sz w:val="22"/>
                              </w:rPr>
                            </w:pPr>
                            <w:r>
                              <w:rPr>
                                <w:sz w:val="22"/>
                              </w:rPr>
                              <w:t>Computer:</w:t>
                            </w:r>
                            <w:r>
                              <w:rPr>
                                <w:sz w:val="22"/>
                              </w:rPr>
                              <w:tab/>
                              <w:t>What else comes to mind when you think of your father?</w:t>
                            </w:r>
                          </w:p>
                          <w:p w:rsidR="005170B5" w:rsidRDefault="005170B5">
                            <w:pPr>
                              <w:pStyle w:val="FreeForm"/>
                              <w:ind w:left="1171" w:hanging="1134"/>
                              <w:rPr>
                                <w:sz w:val="22"/>
                              </w:rPr>
                            </w:pPr>
                            <w:r>
                              <w:rPr>
                                <w:sz w:val="22"/>
                              </w:rPr>
                              <w:t>Person:</w:t>
                            </w:r>
                            <w:r>
                              <w:rPr>
                                <w:sz w:val="22"/>
                              </w:rPr>
                              <w:tab/>
                              <w:t>Bullies.</w:t>
                            </w:r>
                          </w:p>
                          <w:p w:rsidR="005170B5" w:rsidRPr="007411D3" w:rsidRDefault="005170B5">
                            <w:pPr>
                              <w:pStyle w:val="FreeForm"/>
                              <w:ind w:left="1171" w:hanging="1134"/>
                              <w:rPr>
                                <w:sz w:val="22"/>
                                <w:lang w:val="en-NZ"/>
                              </w:rPr>
                            </w:pPr>
                            <w:r>
                              <w:rPr>
                                <w:sz w:val="22"/>
                              </w:rPr>
                              <w:t>Computer:</w:t>
                            </w:r>
                            <w:r>
                              <w:rPr>
                                <w:sz w:val="22"/>
                              </w:rPr>
                              <w:tab/>
                              <w:t>Does that have anything to do with the fact that your boyfriend made</w:t>
                            </w:r>
                          </w:p>
                          <w:p w:rsidR="005170B5" w:rsidRPr="007411D3" w:rsidRDefault="005170B5" w:rsidP="00894B96">
                            <w:pPr>
                              <w:pStyle w:val="FreeForm"/>
                              <w:ind w:left="1171" w:hanging="37"/>
                              <w:rPr>
                                <w:sz w:val="22"/>
                                <w:lang w:val="en-NZ"/>
                              </w:rPr>
                            </w:pPr>
                            <w:r>
                              <w:rPr>
                                <w:sz w:val="22"/>
                              </w:rPr>
                              <w:t>you come here?</w:t>
                            </w:r>
                          </w:p>
                          <w:p w:rsidR="005170B5" w:rsidRPr="007411D3" w:rsidRDefault="005170B5" w:rsidP="00894B96">
                            <w:pPr>
                              <w:pStyle w:val="FreeForm"/>
                              <w:ind w:left="1171" w:hanging="37"/>
                              <w:rPr>
                                <w:sz w:val="22"/>
                                <w:lang w:val="en-NZ"/>
                              </w:rPr>
                            </w:pPr>
                            <w:r>
                              <w:rPr>
                                <w:sz w:val="22"/>
                                <w:lang w:val="en-NZ"/>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8B0D7" id="Rectangle 485" o:spid="_x0000_s1029" style="position:absolute;left:0;text-align:left;margin-left:198pt;margin-top:45.15pt;width:227pt;height:382.9pt;z-index:25169305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" filled="f" strokeweight="1pt">
                <v:path arrowok="t"/>
                <v:textbox inset="0,0,0,0">
                  <w:txbxContent>
                    <w:p w:rsidR="005170B5" w:rsidRDefault="005170B5">
                      <w:pPr>
                        <w:pStyle w:val="FreeForm"/>
                        <w:ind w:left="1171" w:hanging="1134"/>
                        <w:rPr>
                          <w:sz w:val="22"/>
                        </w:rPr>
                      </w:pPr>
                      <w:r>
                        <w:rPr>
                          <w:sz w:val="22"/>
                        </w:rPr>
                        <w:t>Person:</w:t>
                      </w:r>
                      <w:r>
                        <w:rPr>
                          <w:sz w:val="22"/>
                        </w:rPr>
                        <w:tab/>
                        <w:t>Men are all alike.</w:t>
                      </w:r>
                    </w:p>
                    <w:p w:rsidR="005170B5" w:rsidRDefault="005170B5">
                      <w:pPr>
                        <w:pStyle w:val="FreeForm"/>
                        <w:ind w:left="1171" w:hanging="1134"/>
                        <w:rPr>
                          <w:sz w:val="22"/>
                        </w:rPr>
                      </w:pPr>
                      <w:r>
                        <w:rPr>
                          <w:sz w:val="22"/>
                        </w:rPr>
                        <w:t>Computer:</w:t>
                      </w:r>
                      <w:r>
                        <w:rPr>
                          <w:sz w:val="22"/>
                        </w:rPr>
                        <w:tab/>
                        <w:t>In what ways?</w:t>
                      </w:r>
                    </w:p>
                    <w:p w:rsidR="005170B5" w:rsidRDefault="005170B5">
                      <w:pPr>
                        <w:pStyle w:val="FreeForm"/>
                        <w:ind w:left="1171" w:hanging="1134"/>
                        <w:rPr>
                          <w:sz w:val="22"/>
                        </w:rPr>
                      </w:pPr>
                      <w:r>
                        <w:rPr>
                          <w:sz w:val="22"/>
                        </w:rPr>
                        <w:t>Person:</w:t>
                      </w:r>
                      <w:r>
                        <w:rPr>
                          <w:sz w:val="22"/>
                        </w:rPr>
                        <w:tab/>
                        <w:t>They’re always bugging us about something or other.</w:t>
                      </w:r>
                    </w:p>
                    <w:p w:rsidR="005170B5" w:rsidRDefault="005170B5">
                      <w:pPr>
                        <w:pStyle w:val="FreeForm"/>
                        <w:ind w:left="1171" w:hanging="1134"/>
                        <w:rPr>
                          <w:sz w:val="22"/>
                        </w:rPr>
                      </w:pPr>
                      <w:r>
                        <w:rPr>
                          <w:sz w:val="22"/>
                        </w:rPr>
                        <w:t>Computer:</w:t>
                      </w:r>
                      <w:r>
                        <w:rPr>
                          <w:sz w:val="22"/>
                        </w:rPr>
                        <w:tab/>
                        <w:t>Can you think of a specific example?</w:t>
                      </w:r>
                    </w:p>
                    <w:p w:rsidR="005170B5" w:rsidRDefault="005170B5">
                      <w:pPr>
                        <w:pStyle w:val="FreeForm"/>
                        <w:ind w:left="1171" w:hanging="1134"/>
                        <w:rPr>
                          <w:sz w:val="22"/>
                        </w:rPr>
                      </w:pPr>
                      <w:r>
                        <w:rPr>
                          <w:sz w:val="22"/>
                        </w:rPr>
                        <w:t>Person:</w:t>
                      </w:r>
                      <w:r>
                        <w:rPr>
                          <w:sz w:val="22"/>
                        </w:rPr>
                        <w:tab/>
                        <w:t>Well, my boyfriend made me come here.</w:t>
                      </w:r>
                    </w:p>
                    <w:p w:rsidR="005170B5" w:rsidRDefault="005170B5">
                      <w:pPr>
                        <w:pStyle w:val="FreeForm"/>
                        <w:ind w:left="1171" w:hanging="1134"/>
                        <w:rPr>
                          <w:sz w:val="22"/>
                        </w:rPr>
                      </w:pPr>
                      <w:r>
                        <w:rPr>
                          <w:sz w:val="22"/>
                        </w:rPr>
                        <w:t>Computer:</w:t>
                      </w:r>
                      <w:r>
                        <w:rPr>
                          <w:sz w:val="22"/>
                        </w:rPr>
                        <w:tab/>
                        <w:t>Your boyfriend made you come here.</w:t>
                      </w:r>
                    </w:p>
                    <w:p w:rsidR="005170B5" w:rsidRDefault="005170B5">
                      <w:pPr>
                        <w:pStyle w:val="FreeForm"/>
                        <w:ind w:left="1171" w:hanging="1134"/>
                        <w:rPr>
                          <w:sz w:val="22"/>
                        </w:rPr>
                      </w:pPr>
                      <w:r>
                        <w:rPr>
                          <w:sz w:val="22"/>
                        </w:rPr>
                        <w:t>Person:</w:t>
                      </w:r>
                      <w:r>
                        <w:rPr>
                          <w:sz w:val="22"/>
                        </w:rPr>
                        <w:tab/>
                        <w:t>He says I’m depressed much of the time.</w:t>
                      </w:r>
                    </w:p>
                    <w:p w:rsidR="005170B5" w:rsidRDefault="005170B5">
                      <w:pPr>
                        <w:pStyle w:val="FreeForm"/>
                        <w:ind w:left="1171" w:hanging="1134"/>
                        <w:rPr>
                          <w:sz w:val="22"/>
                        </w:rPr>
                      </w:pPr>
                      <w:r>
                        <w:rPr>
                          <w:sz w:val="22"/>
                        </w:rPr>
                        <w:t>Computer:</w:t>
                      </w:r>
                      <w:r>
                        <w:rPr>
                          <w:sz w:val="22"/>
                        </w:rPr>
                        <w:tab/>
                        <w:t>I’m sorry to hear that you are depressed.</w:t>
                      </w:r>
                    </w:p>
                    <w:p w:rsidR="005170B5" w:rsidRDefault="005170B5">
                      <w:pPr>
                        <w:pStyle w:val="FreeForm"/>
                        <w:ind w:left="1171" w:hanging="1134"/>
                        <w:rPr>
                          <w:sz w:val="22"/>
                        </w:rPr>
                      </w:pPr>
                      <w:r>
                        <w:rPr>
                          <w:sz w:val="22"/>
                        </w:rPr>
                        <w:t>Person:</w:t>
                      </w:r>
                      <w:r>
                        <w:rPr>
                          <w:sz w:val="22"/>
                        </w:rPr>
                        <w:tab/>
                        <w:t>It’s true.  I’m unhappy.</w:t>
                      </w:r>
                    </w:p>
                    <w:p w:rsidR="005170B5" w:rsidRDefault="005170B5">
                      <w:pPr>
                        <w:pStyle w:val="FreeForm"/>
                        <w:ind w:left="1171" w:hanging="1134"/>
                        <w:rPr>
                          <w:sz w:val="22"/>
                        </w:rPr>
                      </w:pPr>
                      <w:r>
                        <w:rPr>
                          <w:sz w:val="22"/>
                        </w:rPr>
                        <w:t>Computer:</w:t>
                      </w:r>
                      <w:r>
                        <w:rPr>
                          <w:sz w:val="22"/>
                        </w:rPr>
                        <w:tab/>
                        <w:t>Do you think coming here will help you not to be unhappy?</w:t>
                      </w:r>
                    </w:p>
                    <w:p w:rsidR="005170B5" w:rsidRDefault="005170B5">
                      <w:pPr>
                        <w:pStyle w:val="FreeForm"/>
                        <w:ind w:left="1171" w:hanging="1134"/>
                        <w:rPr>
                          <w:sz w:val="22"/>
                        </w:rPr>
                      </w:pPr>
                      <w:r>
                        <w:rPr>
                          <w:sz w:val="22"/>
                        </w:rPr>
                        <w:t>Person:</w:t>
                      </w:r>
                      <w:r>
                        <w:rPr>
                          <w:sz w:val="22"/>
                        </w:rPr>
                        <w:tab/>
                        <w:t>I need some help, that much seems certain.</w:t>
                      </w:r>
                    </w:p>
                    <w:p w:rsidR="005170B5" w:rsidRDefault="005170B5">
                      <w:pPr>
                        <w:pStyle w:val="FreeForm"/>
                        <w:ind w:left="1171" w:hanging="1134"/>
                        <w:rPr>
                          <w:sz w:val="22"/>
                        </w:rPr>
                      </w:pPr>
                      <w:r>
                        <w:rPr>
                          <w:sz w:val="22"/>
                        </w:rPr>
                        <w:t>Computer:</w:t>
                      </w:r>
                      <w:r>
                        <w:rPr>
                          <w:sz w:val="22"/>
                        </w:rPr>
                        <w:tab/>
                        <w:t>What would it mean to you if you got some help?</w:t>
                      </w:r>
                    </w:p>
                    <w:p w:rsidR="005170B5" w:rsidRDefault="005170B5">
                      <w:pPr>
                        <w:pStyle w:val="FreeForm"/>
                        <w:ind w:left="1171" w:hanging="1134"/>
                        <w:rPr>
                          <w:sz w:val="22"/>
                        </w:rPr>
                      </w:pPr>
                      <w:r>
                        <w:rPr>
                          <w:sz w:val="22"/>
                        </w:rPr>
                        <w:t>Person:</w:t>
                      </w:r>
                      <w:r>
                        <w:rPr>
                          <w:sz w:val="22"/>
                        </w:rPr>
                        <w:tab/>
                        <w:t>Perhaps I could learn to get along with my mother.</w:t>
                      </w:r>
                    </w:p>
                    <w:p w:rsidR="005170B5" w:rsidRDefault="005170B5">
                      <w:pPr>
                        <w:pStyle w:val="FreeForm"/>
                        <w:ind w:left="1171" w:hanging="1134"/>
                        <w:rPr>
                          <w:sz w:val="22"/>
                        </w:rPr>
                      </w:pPr>
                      <w:r>
                        <w:rPr>
                          <w:sz w:val="22"/>
                        </w:rPr>
                        <w:t>Computer:</w:t>
                      </w:r>
                      <w:r>
                        <w:rPr>
                          <w:sz w:val="22"/>
                        </w:rPr>
                        <w:tab/>
                        <w:t>Tell me more about your family.</w:t>
                      </w:r>
                    </w:p>
                    <w:p w:rsidR="005170B5" w:rsidRDefault="005170B5" w:rsidP="00894B96">
                      <w:pPr>
                        <w:pStyle w:val="FreeForm"/>
                        <w:ind w:left="745" w:firstLine="426"/>
                        <w:rPr>
                          <w:i/>
                          <w:sz w:val="22"/>
                        </w:rPr>
                      </w:pPr>
                      <w:r>
                        <w:rPr>
                          <w:i/>
                          <w:sz w:val="22"/>
                        </w:rPr>
                        <w:t>...</w:t>
                      </w:r>
                    </w:p>
                    <w:p w:rsidR="005170B5" w:rsidRDefault="005170B5">
                      <w:pPr>
                        <w:pStyle w:val="FreeForm"/>
                        <w:ind w:left="1171" w:hanging="1134"/>
                        <w:rPr>
                          <w:sz w:val="22"/>
                        </w:rPr>
                      </w:pPr>
                      <w:r>
                        <w:rPr>
                          <w:sz w:val="22"/>
                        </w:rPr>
                        <w:t>Computer:</w:t>
                      </w:r>
                      <w:r>
                        <w:rPr>
                          <w:sz w:val="22"/>
                        </w:rPr>
                        <w:tab/>
                        <w:t>What else comes to mind when you think of your father?</w:t>
                      </w:r>
                    </w:p>
                    <w:p w:rsidR="005170B5" w:rsidRDefault="005170B5">
                      <w:pPr>
                        <w:pStyle w:val="FreeForm"/>
                        <w:ind w:left="1171" w:hanging="1134"/>
                        <w:rPr>
                          <w:sz w:val="22"/>
                        </w:rPr>
                      </w:pPr>
                      <w:r>
                        <w:rPr>
                          <w:sz w:val="22"/>
                        </w:rPr>
                        <w:t>Person:</w:t>
                      </w:r>
                      <w:r>
                        <w:rPr>
                          <w:sz w:val="22"/>
                        </w:rPr>
                        <w:tab/>
                        <w:t>Bullies.</w:t>
                      </w:r>
                    </w:p>
                    <w:p w:rsidR="005170B5" w:rsidRPr="007411D3" w:rsidRDefault="005170B5">
                      <w:pPr>
                        <w:pStyle w:val="FreeForm"/>
                        <w:ind w:left="1171" w:hanging="1134"/>
                        <w:rPr>
                          <w:sz w:val="22"/>
                          <w:lang w:val="en-NZ"/>
                        </w:rPr>
                      </w:pPr>
                      <w:r>
                        <w:rPr>
                          <w:sz w:val="22"/>
                        </w:rPr>
                        <w:t>Computer:</w:t>
                      </w:r>
                      <w:r>
                        <w:rPr>
                          <w:sz w:val="22"/>
                        </w:rPr>
                        <w:tab/>
                        <w:t>Does that have anything to do with the fact that your boyfriend made</w:t>
                      </w:r>
                    </w:p>
                    <w:p w:rsidR="005170B5" w:rsidRPr="007411D3" w:rsidRDefault="005170B5" w:rsidP="00894B96">
                      <w:pPr>
                        <w:pStyle w:val="FreeForm"/>
                        <w:ind w:left="1171" w:hanging="37"/>
                        <w:rPr>
                          <w:sz w:val="22"/>
                          <w:lang w:val="en-NZ"/>
                        </w:rPr>
                      </w:pPr>
                      <w:r>
                        <w:rPr>
                          <w:sz w:val="22"/>
                        </w:rPr>
                        <w:t>you come here?</w:t>
                      </w:r>
                    </w:p>
                    <w:p w:rsidR="005170B5" w:rsidRPr="007411D3" w:rsidRDefault="005170B5" w:rsidP="00894B96">
                      <w:pPr>
                        <w:pStyle w:val="FreeForm"/>
                        <w:ind w:left="1171" w:hanging="37"/>
                        <w:rPr>
                          <w:sz w:val="22"/>
                          <w:lang w:val="en-NZ"/>
                        </w:rPr>
                      </w:pPr>
                      <w:r>
                        <w:rPr>
                          <w:sz w:val="22"/>
                          <w:lang w:val="en-NZ"/>
                        </w:rPr>
                        <w:t>....</w:t>
                      </w:r>
                    </w:p>
                  </w:txbxContent>
                </v:textbox>
                <w10:wrap type="square" side="left" anchory="line"/>
              </v:rect>
            </w:pict>
          </mc:Fallback>
        </mc:AlternateContent>
      </w:r>
      <w:r w:rsidRPr="00673612">
        <w:rPr>
          <w:rFonts w:ascii="Open Sans" w:hAnsi="Open Sans"/>
        </w:rPr>
        <w:t>acquire a thin veneer of conversational ability.  A famous program developed in the early 60s, Eliza (mentioned earlier), simulated a non-directive psychotherapist in a dialog with the user.  On the right is an example of a conversation with this system.  Something approaching a natural conversation is achieved by devices such as</w:t>
      </w:r>
    </w:p>
    <w:p w:rsidR="00673612" w:rsidRPr="00673612" w:rsidRDefault="00673612" w:rsidP="00CB0BBD">
      <w:pPr>
        <w:numPr>
          <w:ilvl w:val="0"/>
          <w:numId w:val="31"/>
        </w:numPr>
        <w:tabs>
          <w:tab w:val="clear" w:pos="567"/>
          <w:tab w:val="num" w:pos="747"/>
          <w:tab w:val="left" w:pos="993"/>
        </w:tabs>
        <w:ind w:left="747" w:hanging="180"/>
        <w:rPr>
          <w:rFonts w:ascii="Open Sans" w:hAnsi="Open Sans"/>
        </w:rPr>
      </w:pPr>
      <w:r w:rsidRPr="00673612">
        <w:rPr>
          <w:rFonts w:ascii="Open Sans" w:hAnsi="Open Sans"/>
        </w:rPr>
        <w:t xml:space="preserve">generating canned responses (e.g. </w:t>
      </w:r>
      <w:r w:rsidRPr="00673612">
        <w:rPr>
          <w:rFonts w:ascii="Open Sans" w:hAnsi="Open Sans"/>
          <w:i/>
        </w:rPr>
        <w:t>Can you think of a specific example</w:t>
      </w:r>
      <w:r w:rsidRPr="00673612">
        <w:rPr>
          <w:rFonts w:ascii="Open Sans" w:hAnsi="Open Sans"/>
        </w:rPr>
        <w:t xml:space="preserve"> in response to something beginning </w:t>
      </w:r>
      <w:r w:rsidRPr="00673612">
        <w:rPr>
          <w:rFonts w:ascii="Open Sans" w:hAnsi="Open Sans"/>
          <w:i/>
        </w:rPr>
        <w:t>They’re always ...</w:t>
      </w:r>
      <w:r w:rsidRPr="00673612">
        <w:rPr>
          <w:rFonts w:ascii="Open Sans" w:hAnsi="Open Sans"/>
        </w:rPr>
        <w:t>;</w:t>
      </w:r>
      <w:r w:rsidRPr="00673612">
        <w:rPr>
          <w:rFonts w:ascii="Open Sans" w:hAnsi="Open Sans"/>
          <w:i/>
        </w:rPr>
        <w:t xml:space="preserve"> I’m sorry to hear that ...</w:t>
      </w:r>
      <w:r w:rsidRPr="00673612">
        <w:rPr>
          <w:rFonts w:ascii="Open Sans" w:hAnsi="Open Sans"/>
        </w:rPr>
        <w:t xml:space="preserve"> in response to </w:t>
      </w:r>
      <w:r w:rsidRPr="00673612">
        <w:rPr>
          <w:rFonts w:ascii="Open Sans" w:hAnsi="Open Sans"/>
          <w:i/>
        </w:rPr>
        <w:t>He says ...</w:t>
      </w:r>
      <w:r w:rsidRPr="00673612">
        <w:rPr>
          <w:rFonts w:ascii="Open Sans" w:hAnsi="Open Sans"/>
        </w:rPr>
        <w:t>);</w:t>
      </w:r>
    </w:p>
    <w:p w:rsidR="00673612" w:rsidRPr="00673612" w:rsidRDefault="00673612" w:rsidP="00CB0BBD">
      <w:pPr>
        <w:numPr>
          <w:ilvl w:val="0"/>
          <w:numId w:val="31"/>
        </w:numPr>
        <w:tabs>
          <w:tab w:val="clear" w:pos="567"/>
          <w:tab w:val="num" w:pos="747"/>
          <w:tab w:val="left" w:pos="993"/>
        </w:tabs>
        <w:ind w:left="747" w:hanging="180"/>
        <w:rPr>
          <w:rFonts w:ascii="Open Sans" w:hAnsi="Open Sans"/>
        </w:rPr>
      </w:pPr>
      <w:r w:rsidRPr="00673612">
        <w:rPr>
          <w:rFonts w:ascii="Open Sans" w:hAnsi="Open Sans"/>
        </w:rPr>
        <w:t xml:space="preserve">echoing the user’s statements (e.g. </w:t>
      </w:r>
      <w:r w:rsidRPr="00673612">
        <w:rPr>
          <w:rFonts w:ascii="Open Sans" w:hAnsi="Open Sans"/>
          <w:i/>
        </w:rPr>
        <w:t>Your boyfriend made you come here</w:t>
      </w:r>
      <w:r w:rsidRPr="00673612">
        <w:rPr>
          <w:rFonts w:ascii="Open Sans" w:hAnsi="Open Sans"/>
        </w:rPr>
        <w:t xml:space="preserve"> in response to </w:t>
      </w:r>
      <w:r w:rsidRPr="00673612">
        <w:rPr>
          <w:rFonts w:ascii="Open Sans" w:hAnsi="Open Sans"/>
          <w:i/>
        </w:rPr>
        <w:t>My boyfriend made me come here)</w:t>
      </w:r>
      <w:r w:rsidRPr="00673612">
        <w:rPr>
          <w:rFonts w:ascii="Open Sans" w:hAnsi="Open Sans"/>
        </w:rPr>
        <w:t>;</w:t>
      </w:r>
    </w:p>
    <w:p w:rsidR="00673612" w:rsidRPr="00673612" w:rsidRDefault="00673612" w:rsidP="00CB0BBD">
      <w:pPr>
        <w:numPr>
          <w:ilvl w:val="0"/>
          <w:numId w:val="31"/>
        </w:numPr>
        <w:tabs>
          <w:tab w:val="clear" w:pos="567"/>
          <w:tab w:val="num" w:pos="747"/>
          <w:tab w:val="left" w:pos="993"/>
        </w:tabs>
        <w:ind w:left="747" w:hanging="180"/>
        <w:rPr>
          <w:rFonts w:ascii="Open Sans" w:hAnsi="Open Sans"/>
        </w:rPr>
      </w:pPr>
      <w:r w:rsidRPr="00673612">
        <w:rPr>
          <w:rFonts w:ascii="Open Sans" w:hAnsi="Open Sans"/>
        </w:rPr>
        <w:t>recognizing key words (</w:t>
      </w:r>
      <w:r w:rsidRPr="00673612">
        <w:rPr>
          <w:rFonts w:ascii="Open Sans" w:hAnsi="Open Sans"/>
          <w:i/>
        </w:rPr>
        <w:t>Tell me more about your family</w:t>
      </w:r>
      <w:r w:rsidRPr="00673612">
        <w:rPr>
          <w:rFonts w:ascii="Open Sans" w:hAnsi="Open Sans"/>
        </w:rPr>
        <w:t xml:space="preserve"> in response to   </w:t>
      </w:r>
      <w:r w:rsidRPr="00673612">
        <w:rPr>
          <w:rFonts w:ascii="Open Sans" w:hAnsi="Open Sans"/>
          <w:i/>
        </w:rPr>
        <w:t>... mother ...</w:t>
      </w:r>
      <w:r w:rsidRPr="00673612">
        <w:rPr>
          <w:rFonts w:ascii="Open Sans" w:hAnsi="Open Sans"/>
        </w:rPr>
        <w:t>);</w:t>
      </w:r>
    </w:p>
    <w:p w:rsidR="00673612" w:rsidRPr="00673612" w:rsidRDefault="00673612" w:rsidP="00CB0BBD">
      <w:pPr>
        <w:numPr>
          <w:ilvl w:val="0"/>
          <w:numId w:val="31"/>
        </w:numPr>
        <w:tabs>
          <w:tab w:val="clear" w:pos="567"/>
          <w:tab w:val="num" w:pos="747"/>
          <w:tab w:val="left" w:pos="993"/>
        </w:tabs>
        <w:ind w:left="747" w:hanging="180"/>
        <w:rPr>
          <w:rFonts w:ascii="Open Sans" w:hAnsi="Open Sans"/>
        </w:rPr>
      </w:pPr>
      <w:r w:rsidRPr="00673612">
        <w:rPr>
          <w:rFonts w:ascii="Open Sans" w:hAnsi="Open Sans"/>
        </w:rPr>
        <w:t>some stock phrases (</w:t>
      </w:r>
      <w:r w:rsidRPr="00673612">
        <w:rPr>
          <w:rFonts w:ascii="Open Sans" w:hAnsi="Open Sans"/>
          <w:i/>
        </w:rPr>
        <w:t>What would it mean to you if ...</w:t>
      </w:r>
      <w:r w:rsidRPr="00673612">
        <w:rPr>
          <w:rFonts w:ascii="Open Sans" w:hAnsi="Open Sans"/>
        </w:rPr>
        <w:t>);</w:t>
      </w:r>
    </w:p>
    <w:p w:rsidR="00673612" w:rsidRPr="00673612" w:rsidRDefault="00673612" w:rsidP="00CB0BBD">
      <w:pPr>
        <w:numPr>
          <w:ilvl w:val="0"/>
          <w:numId w:val="31"/>
        </w:numPr>
        <w:tabs>
          <w:tab w:val="clear" w:pos="567"/>
          <w:tab w:val="num" w:pos="747"/>
          <w:tab w:val="left" w:pos="993"/>
        </w:tabs>
        <w:ind w:left="747" w:hanging="180"/>
        <w:rPr>
          <w:rFonts w:ascii="Open Sans" w:hAnsi="Open Sans"/>
        </w:rPr>
      </w:pPr>
      <w:r w:rsidRPr="00673612">
        <w:rPr>
          <w:rFonts w:ascii="Open Sans" w:hAnsi="Open Sans"/>
        </w:rPr>
        <w:t>issues taken up from earlier parts of the conversation (</w:t>
      </w:r>
      <w:r w:rsidRPr="00673612">
        <w:rPr>
          <w:rFonts w:ascii="Open Sans" w:hAnsi="Open Sans"/>
          <w:i/>
        </w:rPr>
        <w:t>Does that have anything to do with the fact that ...</w:t>
      </w:r>
      <w:r w:rsidRPr="00673612">
        <w:rPr>
          <w:rFonts w:ascii="Open Sans" w:hAnsi="Open Sans"/>
        </w:rPr>
        <w:t>).</w:t>
      </w:r>
    </w:p>
    <w:p w:rsidR="00673612" w:rsidRPr="00673612" w:rsidRDefault="00673612" w:rsidP="00894B96">
      <w:pPr>
        <w:rPr>
          <w:rFonts w:ascii="Open Sans" w:hAnsi="Open Sans"/>
        </w:rPr>
      </w:pPr>
      <w:r w:rsidRPr="00673612">
        <w:rPr>
          <w:rFonts w:ascii="Open Sans" w:hAnsi="Open Sans"/>
        </w:rPr>
        <w:t>Of course, this does not mean that the Turing test has been passed, because the person is not asking questions with the aim of identifying whether the respondent is a machine or not: if they were, it would not be long before all was revealed.</w:t>
      </w:r>
    </w:p>
    <w:p w:rsidR="00673612" w:rsidRPr="00673612" w:rsidRDefault="00366C8F">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701248" behindDoc="0" locked="0" layoutInCell="1" allowOverlap="1" wp14:editId="26115645">
                <wp:simplePos x="0" y="0"/>
                <wp:positionH relativeFrom="column">
                  <wp:posOffset>2514600</wp:posOffset>
                </wp:positionH>
                <wp:positionV relativeFrom="line">
                  <wp:posOffset>1270</wp:posOffset>
                </wp:positionV>
                <wp:extent cx="2882900" cy="4203700"/>
                <wp:effectExtent l="0" t="0" r="38100" b="38100"/>
                <wp:wrapThrough wrapText="left">
                  <wp:wrapPolygon edited="0">
                    <wp:start x="0" y="0"/>
                    <wp:lineTo x="0" y="21665"/>
                    <wp:lineTo x="21695" y="21665"/>
                    <wp:lineTo x="21695" y="0"/>
                    <wp:lineTo x="0" y="0"/>
                  </wp:wrapPolygon>
                </wp:wrapThrough>
                <wp:docPr id="46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20370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171" w:hanging="1134"/>
                              <w:rPr>
                                <w:sz w:val="22"/>
                              </w:rPr>
                            </w:pPr>
                            <w:r>
                              <w:rPr>
                                <w:sz w:val="22"/>
                              </w:rPr>
                              <w:t>VP:</w:t>
                            </w:r>
                            <w:r>
                              <w:rPr>
                                <w:sz w:val="22"/>
                              </w:rPr>
                              <w:tab/>
                              <w:t>Do you think that I can use the computer this morning?</w:t>
                            </w:r>
                          </w:p>
                          <w:p w:rsidR="005170B5" w:rsidRDefault="005170B5">
                            <w:pPr>
                              <w:pStyle w:val="FreeForm"/>
                              <w:ind w:left="1171" w:hanging="1134"/>
                              <w:rPr>
                                <w:sz w:val="22"/>
                              </w:rPr>
                            </w:pPr>
                            <w:r>
                              <w:rPr>
                                <w:sz w:val="22"/>
                              </w:rPr>
                              <w:t>Terminal:</w:t>
                            </w:r>
                            <w:r>
                              <w:rPr>
                                <w:sz w:val="22"/>
                              </w:rPr>
                              <w:tab/>
                              <w:t>Why do you ask?</w:t>
                            </w:r>
                          </w:p>
                          <w:p w:rsidR="005170B5" w:rsidRDefault="005170B5">
                            <w:pPr>
                              <w:pStyle w:val="FreeForm"/>
                              <w:ind w:left="1171" w:hanging="1134"/>
                              <w:rPr>
                                <w:sz w:val="22"/>
                              </w:rPr>
                            </w:pPr>
                            <w:r>
                              <w:rPr>
                                <w:sz w:val="22"/>
                              </w:rPr>
                              <w:t>VP:</w:t>
                            </w:r>
                            <w:r>
                              <w:rPr>
                                <w:sz w:val="22"/>
                              </w:rPr>
                              <w:tab/>
                              <w:t>I might be able to make some additional telecommunications sales.</w:t>
                            </w:r>
                          </w:p>
                          <w:p w:rsidR="005170B5" w:rsidRDefault="005170B5">
                            <w:pPr>
                              <w:pStyle w:val="FreeForm"/>
                              <w:ind w:left="1171" w:hanging="1134"/>
                              <w:rPr>
                                <w:sz w:val="22"/>
                              </w:rPr>
                            </w:pPr>
                            <w:r>
                              <w:rPr>
                                <w:sz w:val="22"/>
                              </w:rPr>
                              <w:t>Terminal:</w:t>
                            </w:r>
                            <w:r>
                              <w:rPr>
                                <w:sz w:val="22"/>
                              </w:rPr>
                              <w:tab/>
                              <w:t>Why aren’t you sure?</w:t>
                            </w:r>
                          </w:p>
                          <w:p w:rsidR="005170B5" w:rsidRDefault="005170B5">
                            <w:pPr>
                              <w:pStyle w:val="FreeForm"/>
                              <w:ind w:left="1171" w:hanging="1134"/>
                              <w:rPr>
                                <w:sz w:val="22"/>
                              </w:rPr>
                            </w:pPr>
                            <w:r>
                              <w:rPr>
                                <w:sz w:val="22"/>
                              </w:rPr>
                              <w:t>VP:</w:t>
                            </w:r>
                            <w:r>
                              <w:rPr>
                                <w:sz w:val="22"/>
                              </w:rPr>
                              <w:tab/>
                              <w:t>My prospective customers have never seen a demonstration of the system.</w:t>
                            </w:r>
                          </w:p>
                          <w:p w:rsidR="005170B5" w:rsidRDefault="005170B5">
                            <w:pPr>
                              <w:pStyle w:val="FreeForm"/>
                              <w:ind w:left="1171" w:hanging="1134"/>
                              <w:rPr>
                                <w:sz w:val="22"/>
                              </w:rPr>
                            </w:pPr>
                            <w:r>
                              <w:rPr>
                                <w:sz w:val="22"/>
                              </w:rPr>
                              <w:t>Terminal:</w:t>
                            </w:r>
                            <w:r>
                              <w:rPr>
                                <w:sz w:val="22"/>
                              </w:rPr>
                              <w:tab/>
                              <w:t>Does this mean very much to you?</w:t>
                            </w:r>
                          </w:p>
                          <w:p w:rsidR="005170B5" w:rsidRDefault="005170B5">
                            <w:pPr>
                              <w:pStyle w:val="FreeForm"/>
                              <w:ind w:left="1171" w:hanging="1134"/>
                              <w:rPr>
                                <w:sz w:val="22"/>
                              </w:rPr>
                            </w:pPr>
                            <w:r>
                              <w:rPr>
                                <w:sz w:val="22"/>
                              </w:rPr>
                              <w:t>VP:</w:t>
                            </w:r>
                            <w:r>
                              <w:rPr>
                                <w:sz w:val="22"/>
                              </w:rPr>
                              <w:tab/>
                              <w:t>Of course it does.</w:t>
                            </w:r>
                          </w:p>
                          <w:p w:rsidR="005170B5" w:rsidRDefault="005170B5">
                            <w:pPr>
                              <w:pStyle w:val="FreeForm"/>
                              <w:ind w:left="1171" w:hanging="1134"/>
                              <w:rPr>
                                <w:sz w:val="22"/>
                              </w:rPr>
                            </w:pPr>
                            <w:r>
                              <w:rPr>
                                <w:sz w:val="22"/>
                              </w:rPr>
                              <w:t>Terminal:</w:t>
                            </w:r>
                            <w:r>
                              <w:rPr>
                                <w:sz w:val="22"/>
                              </w:rPr>
                              <w:tab/>
                              <w:t>You seem very positive about that.</w:t>
                            </w:r>
                          </w:p>
                          <w:p w:rsidR="005170B5" w:rsidRDefault="005170B5">
                            <w:pPr>
                              <w:pStyle w:val="FreeForm"/>
                              <w:ind w:left="1171" w:hanging="1134"/>
                              <w:rPr>
                                <w:sz w:val="22"/>
                              </w:rPr>
                            </w:pPr>
                            <w:r>
                              <w:rPr>
                                <w:sz w:val="22"/>
                              </w:rPr>
                              <w:t>VP:</w:t>
                            </w:r>
                            <w:r>
                              <w:rPr>
                                <w:sz w:val="22"/>
                              </w:rPr>
                              <w:tab/>
                              <w:t>This is ridiculous.</w:t>
                            </w:r>
                          </w:p>
                          <w:p w:rsidR="005170B5" w:rsidRDefault="005170B5">
                            <w:pPr>
                              <w:pStyle w:val="FreeForm"/>
                              <w:ind w:left="1171" w:hanging="1134"/>
                              <w:rPr>
                                <w:sz w:val="22"/>
                              </w:rPr>
                            </w:pPr>
                            <w:r>
                              <w:rPr>
                                <w:sz w:val="22"/>
                              </w:rPr>
                              <w:t>Terminal:</w:t>
                            </w:r>
                            <w:r>
                              <w:rPr>
                                <w:sz w:val="22"/>
                              </w:rPr>
                              <w:tab/>
                              <w:t>What do you mean this is ridiculous?</w:t>
                            </w:r>
                          </w:p>
                          <w:p w:rsidR="005170B5" w:rsidRDefault="005170B5">
                            <w:pPr>
                              <w:pStyle w:val="FreeForm"/>
                              <w:ind w:left="1171" w:hanging="1134"/>
                              <w:rPr>
                                <w:sz w:val="22"/>
                              </w:rPr>
                            </w:pPr>
                            <w:r>
                              <w:rPr>
                                <w:sz w:val="22"/>
                              </w:rPr>
                              <w:t>VP:</w:t>
                            </w:r>
                            <w:r>
                              <w:rPr>
                                <w:sz w:val="22"/>
                              </w:rPr>
                              <w:tab/>
                              <w:t>Is there any reason why I can’t use the computer now?</w:t>
                            </w:r>
                          </w:p>
                          <w:p w:rsidR="005170B5" w:rsidRDefault="005170B5">
                            <w:pPr>
                              <w:pStyle w:val="FreeForm"/>
                              <w:ind w:left="1171" w:hanging="1134"/>
                              <w:rPr>
                                <w:sz w:val="22"/>
                              </w:rPr>
                            </w:pPr>
                            <w:r>
                              <w:rPr>
                                <w:sz w:val="22"/>
                              </w:rPr>
                              <w:t>Terminal:</w:t>
                            </w:r>
                            <w:r>
                              <w:rPr>
                                <w:sz w:val="22"/>
                              </w:rPr>
                              <w:tab/>
                              <w:t>Tell me more about your prospective customers.</w:t>
                            </w:r>
                          </w:p>
                          <w:p w:rsidR="005170B5" w:rsidRDefault="005170B5">
                            <w:pPr>
                              <w:pStyle w:val="FreeForm"/>
                              <w:ind w:left="1171" w:hanging="1134"/>
                              <w:rPr>
                                <w:sz w:val="22"/>
                              </w:rPr>
                            </w:pPr>
                            <w:r>
                              <w:rPr>
                                <w:sz w:val="22"/>
                              </w:rPr>
                              <w:t>VP:</w:t>
                            </w:r>
                            <w:r>
                              <w:rPr>
                                <w:sz w:val="22"/>
                              </w:rPr>
                              <w:tab/>
                              <w:t>Please dial me up on 491--1850</w:t>
                            </w:r>
                          </w:p>
                          <w:p w:rsidR="005170B5" w:rsidRDefault="005170B5">
                            <w:pPr>
                              <w:pStyle w:val="FreeForm"/>
                              <w:ind w:left="294" w:firstLine="10"/>
                              <w:rPr>
                                <w:i/>
                                <w:sz w:val="22"/>
                              </w:rPr>
                            </w:pPr>
                            <w:r>
                              <w:rPr>
                                <w:i/>
                                <w:sz w:val="22"/>
                              </w:rPr>
                              <w:t>VP forgets to type period ... the computer doesn't answer ... VP becomes so infuriated that he calls the person at home.</w:t>
                            </w:r>
                          </w:p>
                          <w:p w:rsidR="005170B5" w:rsidRDefault="005170B5">
                            <w:pPr>
                              <w:pStyle w:val="FreeForm"/>
                              <w:ind w:left="1171" w:hanging="1134"/>
                              <w:rPr>
                                <w:sz w:val="22"/>
                              </w:rPr>
                            </w:pPr>
                            <w:r>
                              <w:rPr>
                                <w:sz w:val="22"/>
                              </w:rPr>
                              <w:t>VP:</w:t>
                            </w:r>
                            <w:r>
                              <w:rPr>
                                <w:sz w:val="22"/>
                              </w:rPr>
                              <w:tab/>
                              <w:t>Why are you being so snotty with me?</w:t>
                            </w:r>
                          </w:p>
                          <w:p w:rsidR="005170B5" w:rsidRDefault="005170B5">
                            <w:pPr>
                              <w:pStyle w:val="FreeForm"/>
                              <w:ind w:left="1171" w:hanging="1134"/>
                              <w:rPr>
                                <w:rFonts w:eastAsia="Times New Roman"/>
                                <w:color w:val="auto"/>
                                <w:lang w:eastAsia="en-US" w:bidi="x-none"/>
                              </w:rPr>
                            </w:pPr>
                            <w:r>
                              <w:rPr>
                                <w:sz w:val="22"/>
                              </w:rPr>
                              <w:t>Person:</w:t>
                            </w:r>
                            <w:r>
                              <w:rPr>
                                <w:sz w:val="22"/>
                              </w:rPr>
                              <w:tab/>
                              <w:t>What do you mean why am I being snotty with 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left:0;text-align:left;margin-left:198pt;margin-top:.1pt;width:227pt;height:331pt;z-index:25170124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" filled="f" strokeweight="1pt">
                <v:path arrowok="t"/>
                <v:textbox inset="0,0,0,0">
                  <w:txbxContent>
                    <w:p w:rsidR="005170B5" w:rsidRDefault="005170B5">
                      <w:pPr>
                        <w:pStyle w:val="FreeForm"/>
                        <w:ind w:left="1171" w:hanging="1134"/>
                        <w:rPr>
                          <w:sz w:val="22"/>
                        </w:rPr>
                      </w:pPr>
                      <w:r>
                        <w:rPr>
                          <w:sz w:val="22"/>
                        </w:rPr>
                        <w:t>VP:</w:t>
                      </w:r>
                      <w:r>
                        <w:rPr>
                          <w:sz w:val="22"/>
                        </w:rPr>
                        <w:tab/>
                        <w:t>Do you think that I can use the computer this morning?</w:t>
                      </w:r>
                    </w:p>
                    <w:p w:rsidR="005170B5" w:rsidRDefault="005170B5">
                      <w:pPr>
                        <w:pStyle w:val="FreeForm"/>
                        <w:ind w:left="1171" w:hanging="1134"/>
                        <w:rPr>
                          <w:sz w:val="22"/>
                        </w:rPr>
                      </w:pPr>
                      <w:r>
                        <w:rPr>
                          <w:sz w:val="22"/>
                        </w:rPr>
                        <w:t>Terminal:</w:t>
                      </w:r>
                      <w:r>
                        <w:rPr>
                          <w:sz w:val="22"/>
                        </w:rPr>
                        <w:tab/>
                        <w:t>Why do you ask?</w:t>
                      </w:r>
                    </w:p>
                    <w:p w:rsidR="005170B5" w:rsidRDefault="005170B5">
                      <w:pPr>
                        <w:pStyle w:val="FreeForm"/>
                        <w:ind w:left="1171" w:hanging="1134"/>
                        <w:rPr>
                          <w:sz w:val="22"/>
                        </w:rPr>
                      </w:pPr>
                      <w:r>
                        <w:rPr>
                          <w:sz w:val="22"/>
                        </w:rPr>
                        <w:t>VP:</w:t>
                      </w:r>
                      <w:r>
                        <w:rPr>
                          <w:sz w:val="22"/>
                        </w:rPr>
                        <w:tab/>
                        <w:t>I might be able to make some additional telecommunications sales.</w:t>
                      </w:r>
                    </w:p>
                    <w:p w:rsidR="005170B5" w:rsidRDefault="005170B5">
                      <w:pPr>
                        <w:pStyle w:val="FreeForm"/>
                        <w:ind w:left="1171" w:hanging="1134"/>
                        <w:rPr>
                          <w:sz w:val="22"/>
                        </w:rPr>
                      </w:pPr>
                      <w:r>
                        <w:rPr>
                          <w:sz w:val="22"/>
                        </w:rPr>
                        <w:t>Terminal:</w:t>
                      </w:r>
                      <w:r>
                        <w:rPr>
                          <w:sz w:val="22"/>
                        </w:rPr>
                        <w:tab/>
                        <w:t>Why aren’t you sure?</w:t>
                      </w:r>
                    </w:p>
                    <w:p w:rsidR="005170B5" w:rsidRDefault="005170B5">
                      <w:pPr>
                        <w:pStyle w:val="FreeForm"/>
                        <w:ind w:left="1171" w:hanging="1134"/>
                        <w:rPr>
                          <w:sz w:val="22"/>
                        </w:rPr>
                      </w:pPr>
                      <w:r>
                        <w:rPr>
                          <w:sz w:val="22"/>
                        </w:rPr>
                        <w:t>VP:</w:t>
                      </w:r>
                      <w:r>
                        <w:rPr>
                          <w:sz w:val="22"/>
                        </w:rPr>
                        <w:tab/>
                        <w:t>My prospective customers have never seen a demonstration of the system.</w:t>
                      </w:r>
                    </w:p>
                    <w:p w:rsidR="005170B5" w:rsidRDefault="005170B5">
                      <w:pPr>
                        <w:pStyle w:val="FreeForm"/>
                        <w:ind w:left="1171" w:hanging="1134"/>
                        <w:rPr>
                          <w:sz w:val="22"/>
                        </w:rPr>
                      </w:pPr>
                      <w:r>
                        <w:rPr>
                          <w:sz w:val="22"/>
                        </w:rPr>
                        <w:t>Terminal:</w:t>
                      </w:r>
                      <w:r>
                        <w:rPr>
                          <w:sz w:val="22"/>
                        </w:rPr>
                        <w:tab/>
                        <w:t>Does this mean very much to you?</w:t>
                      </w:r>
                    </w:p>
                    <w:p w:rsidR="005170B5" w:rsidRDefault="005170B5">
                      <w:pPr>
                        <w:pStyle w:val="FreeForm"/>
                        <w:ind w:left="1171" w:hanging="1134"/>
                        <w:rPr>
                          <w:sz w:val="22"/>
                        </w:rPr>
                      </w:pPr>
                      <w:r>
                        <w:rPr>
                          <w:sz w:val="22"/>
                        </w:rPr>
                        <w:t>VP:</w:t>
                      </w:r>
                      <w:r>
                        <w:rPr>
                          <w:sz w:val="22"/>
                        </w:rPr>
                        <w:tab/>
                        <w:t>Of course it does.</w:t>
                      </w:r>
                    </w:p>
                    <w:p w:rsidR="005170B5" w:rsidRDefault="005170B5">
                      <w:pPr>
                        <w:pStyle w:val="FreeForm"/>
                        <w:ind w:left="1171" w:hanging="1134"/>
                        <w:rPr>
                          <w:sz w:val="22"/>
                        </w:rPr>
                      </w:pPr>
                      <w:r>
                        <w:rPr>
                          <w:sz w:val="22"/>
                        </w:rPr>
                        <w:t>Terminal:</w:t>
                      </w:r>
                      <w:r>
                        <w:rPr>
                          <w:sz w:val="22"/>
                        </w:rPr>
                        <w:tab/>
                        <w:t>You seem very positive about that.</w:t>
                      </w:r>
                    </w:p>
                    <w:p w:rsidR="005170B5" w:rsidRDefault="005170B5">
                      <w:pPr>
                        <w:pStyle w:val="FreeForm"/>
                        <w:ind w:left="1171" w:hanging="1134"/>
                        <w:rPr>
                          <w:sz w:val="22"/>
                        </w:rPr>
                      </w:pPr>
                      <w:r>
                        <w:rPr>
                          <w:sz w:val="22"/>
                        </w:rPr>
                        <w:t>VP:</w:t>
                      </w:r>
                      <w:r>
                        <w:rPr>
                          <w:sz w:val="22"/>
                        </w:rPr>
                        <w:tab/>
                        <w:t>This is ridiculous.</w:t>
                      </w:r>
                    </w:p>
                    <w:p w:rsidR="005170B5" w:rsidRDefault="005170B5">
                      <w:pPr>
                        <w:pStyle w:val="FreeForm"/>
                        <w:ind w:left="1171" w:hanging="1134"/>
                        <w:rPr>
                          <w:sz w:val="22"/>
                        </w:rPr>
                      </w:pPr>
                      <w:r>
                        <w:rPr>
                          <w:sz w:val="22"/>
                        </w:rPr>
                        <w:t>Terminal:</w:t>
                      </w:r>
                      <w:r>
                        <w:rPr>
                          <w:sz w:val="22"/>
                        </w:rPr>
                        <w:tab/>
                        <w:t>What do you mean this is ridiculous?</w:t>
                      </w:r>
                    </w:p>
                    <w:p w:rsidR="005170B5" w:rsidRDefault="005170B5">
                      <w:pPr>
                        <w:pStyle w:val="FreeForm"/>
                        <w:ind w:left="1171" w:hanging="1134"/>
                        <w:rPr>
                          <w:sz w:val="22"/>
                        </w:rPr>
                      </w:pPr>
                      <w:r>
                        <w:rPr>
                          <w:sz w:val="22"/>
                        </w:rPr>
                        <w:t>VP:</w:t>
                      </w:r>
                      <w:r>
                        <w:rPr>
                          <w:sz w:val="22"/>
                        </w:rPr>
                        <w:tab/>
                        <w:t>Is there any reason why I can’t use the computer now?</w:t>
                      </w:r>
                    </w:p>
                    <w:p w:rsidR="005170B5" w:rsidRDefault="005170B5">
                      <w:pPr>
                        <w:pStyle w:val="FreeForm"/>
                        <w:ind w:left="1171" w:hanging="1134"/>
                        <w:rPr>
                          <w:sz w:val="22"/>
                        </w:rPr>
                      </w:pPr>
                      <w:r>
                        <w:rPr>
                          <w:sz w:val="22"/>
                        </w:rPr>
                        <w:t>Terminal:</w:t>
                      </w:r>
                      <w:r>
                        <w:rPr>
                          <w:sz w:val="22"/>
                        </w:rPr>
                        <w:tab/>
                        <w:t>Tell me more about your prospective customers.</w:t>
                      </w:r>
                    </w:p>
                    <w:p w:rsidR="005170B5" w:rsidRDefault="005170B5">
                      <w:pPr>
                        <w:pStyle w:val="FreeForm"/>
                        <w:ind w:left="1171" w:hanging="1134"/>
                        <w:rPr>
                          <w:sz w:val="22"/>
                        </w:rPr>
                      </w:pPr>
                      <w:r>
                        <w:rPr>
                          <w:sz w:val="22"/>
                        </w:rPr>
                        <w:t>VP:</w:t>
                      </w:r>
                      <w:r>
                        <w:rPr>
                          <w:sz w:val="22"/>
                        </w:rPr>
                        <w:tab/>
                        <w:t>Please dial me up on 491--1850</w:t>
                      </w:r>
                    </w:p>
                    <w:p w:rsidR="005170B5" w:rsidRDefault="005170B5">
                      <w:pPr>
                        <w:pStyle w:val="FreeForm"/>
                        <w:ind w:left="294" w:firstLine="10"/>
                        <w:rPr>
                          <w:i/>
                          <w:sz w:val="22"/>
                        </w:rPr>
                      </w:pPr>
                      <w:r>
                        <w:rPr>
                          <w:i/>
                          <w:sz w:val="22"/>
                        </w:rPr>
                        <w:t>VP forgets to type period ... the computer doesn't answer ... VP becomes so infuriated that he calls the person at home.</w:t>
                      </w:r>
                    </w:p>
                    <w:p w:rsidR="005170B5" w:rsidRDefault="005170B5">
                      <w:pPr>
                        <w:pStyle w:val="FreeForm"/>
                        <w:ind w:left="1171" w:hanging="1134"/>
                        <w:rPr>
                          <w:sz w:val="22"/>
                        </w:rPr>
                      </w:pPr>
                      <w:r>
                        <w:rPr>
                          <w:sz w:val="22"/>
                        </w:rPr>
                        <w:t>VP:</w:t>
                      </w:r>
                      <w:r>
                        <w:rPr>
                          <w:sz w:val="22"/>
                        </w:rPr>
                        <w:tab/>
                        <w:t>Why are you being so snotty with me?</w:t>
                      </w:r>
                    </w:p>
                    <w:p w:rsidR="005170B5" w:rsidRDefault="005170B5">
                      <w:pPr>
                        <w:pStyle w:val="FreeForm"/>
                        <w:ind w:left="1171" w:hanging="1134"/>
                        <w:rPr>
                          <w:rFonts w:eastAsia="Times New Roman"/>
                          <w:color w:val="auto"/>
                          <w:lang w:eastAsia="en-US" w:bidi="x-none"/>
                        </w:rPr>
                      </w:pPr>
                      <w:r>
                        <w:rPr>
                          <w:sz w:val="22"/>
                        </w:rPr>
                        <w:t>Person:</w:t>
                      </w:r>
                      <w:r>
                        <w:rPr>
                          <w:sz w:val="22"/>
                        </w:rPr>
                        <w:tab/>
                        <w:t>What do you mean why am I being snotty with you?</w:t>
                      </w:r>
                    </w:p>
                  </w:txbxContent>
                </v:textbox>
                <w10:wrap type="through" side="left" anchory="line"/>
              </v:rect>
            </w:pict>
          </mc:Fallback>
        </mc:AlternateContent>
      </w:r>
      <w:r w:rsidR="00246AC0">
        <w:rPr>
          <w:rFonts w:ascii="Open Sans" w:hAnsi="Open Sans"/>
        </w:rPr>
        <w:t xml:space="preserve">A </w:t>
      </w:r>
      <w:r w:rsidR="00673612" w:rsidRPr="00673612">
        <w:rPr>
          <w:rFonts w:ascii="Open Sans" w:hAnsi="Open Sans"/>
        </w:rPr>
        <w:t>widely-quoted incident, which may be apocryphal but has now passed into the folklore of artificial intelligence, occurred when a computer sales vice-president allegedly came across a terminal that was normally connected directly to a particular person’s house, but on this occasion happened to be running the “psychotherapist” program.  This conversation shows what happened.  Although the vice-president was evidently taken in, it is clear that the situation predisposed him to believe that he was talking to a person.  If he had suspected otherwise, he would soon have found out!</w:t>
      </w:r>
    </w:p>
    <w:p w:rsidR="00673612" w:rsidRDefault="00673612">
      <w:pPr>
        <w:rPr>
          <w:rFonts w:ascii="Open Sans" w:hAnsi="Open Sans"/>
        </w:rPr>
      </w:pPr>
      <w:r w:rsidRPr="00673612">
        <w:rPr>
          <w:rFonts w:ascii="Open Sans" w:hAnsi="Open Sans"/>
        </w:rPr>
        <w:t>Another system that appears to be able to hold intelligent conversations is a program called “SHRDLU”, developed in the late 60s that accepted instructions to manipulate students’ blocks on a table top.  In fact, the blocks and the table were simulated and presented in the form of a picture on a computer screen, although it</w:t>
      </w:r>
      <w:r w:rsidR="00366C8F">
        <w:rPr>
          <w:rFonts w:ascii="Open Sans" w:hAnsi="Open Sans"/>
          <w:noProof/>
          <w:lang w:val="en-US"/>
        </w:rPr>
        <w:drawing>
          <wp:anchor distT="0" distB="0" distL="114300" distR="114300" simplePos="0" relativeHeight="251615232" behindDoc="0" locked="0" layoutInCell="1" allowOverlap="1" wp14:anchorId="4107039A" wp14:editId="04A4894F">
            <wp:simplePos x="0" y="0"/>
            <wp:positionH relativeFrom="character">
              <wp:posOffset>255905</wp:posOffset>
            </wp:positionH>
            <wp:positionV relativeFrom="line">
              <wp:posOffset>160020</wp:posOffset>
            </wp:positionV>
            <wp:extent cx="3006725" cy="1943100"/>
            <wp:effectExtent l="0" t="0" r="0" b="1270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0672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 would not have been too difficult to make things work with a real robot (at least in principle).  The picture depicts the robot’s micro-world.</w:t>
      </w:r>
    </w:p>
    <w:p w:rsidR="00246AC0" w:rsidRPr="00673612" w:rsidRDefault="00246AC0" w:rsidP="00246AC0">
      <w:pPr>
        <w:rPr>
          <w:rFonts w:ascii="Open Sans" w:hAnsi="Open Sans"/>
        </w:rPr>
      </w:pPr>
      <w:r w:rsidRPr="00673612">
        <w:rPr>
          <w:rFonts w:ascii="Open Sans" w:hAnsi="Open Sans"/>
        </w:rPr>
        <w:t>SHRDLU could carry on surprisingly fluent conversations, as shown in the dialog</w:t>
      </w:r>
      <w:r>
        <w:rPr>
          <w:rFonts w:ascii="Open Sans" w:hAnsi="Open Sans"/>
        </w:rPr>
        <w:t xml:space="preserve"> below</w:t>
      </w:r>
      <w:r w:rsidRPr="00673612">
        <w:rPr>
          <w:rFonts w:ascii="Open Sans" w:hAnsi="Open Sans"/>
        </w:rPr>
        <w:t>.  Amongst other things, this illustrates how it can obey orders, disambiguate instructions, work out the referents of pronouns, and understand new terms (“steeple”).</w:t>
      </w:r>
    </w:p>
    <w:p w:rsidR="00246AC0" w:rsidRDefault="00246AC0">
      <w:pPr>
        <w:rPr>
          <w:rFonts w:ascii="Open Sans" w:hAnsi="Open Sans"/>
        </w:rPr>
      </w:pPr>
    </w:p>
    <w:p w:rsidR="00673612" w:rsidRPr="00673612" w:rsidRDefault="00D52408">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4080" behindDoc="0" locked="0" layoutInCell="1" allowOverlap="1" wp14:anchorId="4366987A" wp14:editId="617488CC">
                <wp:simplePos x="0" y="0"/>
                <wp:positionH relativeFrom="column">
                  <wp:posOffset>1117600</wp:posOffset>
                </wp:positionH>
                <wp:positionV relativeFrom="line">
                  <wp:posOffset>228600</wp:posOffset>
                </wp:positionV>
                <wp:extent cx="3981450" cy="7543800"/>
                <wp:effectExtent l="0" t="0" r="31750" b="25400"/>
                <wp:wrapSquare wrapText="left"/>
                <wp:docPr id="5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1450" cy="754380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Pick up a big red block.</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OK.</w:t>
                            </w:r>
                          </w:p>
                          <w:p w:rsidR="005170B5" w:rsidRPr="00D52408" w:rsidRDefault="005170B5">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Grasp the pyramid.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I don’t know which pyramid you mean.</w:t>
                            </w:r>
                          </w:p>
                          <w:p w:rsidR="005170B5" w:rsidRPr="00D52408" w:rsidRDefault="005170B5">
                            <w:pPr>
                              <w:pStyle w:val="FreeForm"/>
                              <w:ind w:left="294" w:firstLine="10"/>
                              <w:rPr>
                                <w:i/>
                                <w:sz w:val="22"/>
                                <w:szCs w:val="22"/>
                              </w:rPr>
                            </w:pPr>
                            <w:r w:rsidRPr="00D52408">
                              <w:rPr>
                                <w:i/>
                                <w:sz w:val="22"/>
                                <w:szCs w:val="22"/>
                              </w:rPr>
                              <w:t>There are three pyramids in the scene, so the program does nothing.</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rsidR="005170B5" w:rsidRPr="00D52408" w:rsidRDefault="005170B5">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rsidR="005170B5" w:rsidRPr="00D52408" w:rsidRDefault="005170B5">
                            <w:pPr>
                              <w:pStyle w:val="FreeForm"/>
                              <w:ind w:left="294" w:firstLine="10"/>
                              <w:rPr>
                                <w:i/>
                                <w:sz w:val="22"/>
                                <w:szCs w:val="22"/>
                              </w:rPr>
                            </w:pPr>
                            <w:r w:rsidRPr="00D52408">
                              <w:rPr>
                                <w:i/>
                                <w:sz w:val="22"/>
                                <w:szCs w:val="22"/>
                              </w:rPr>
                              <w:t>Printed out to keep us informed.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OK.</w:t>
                            </w:r>
                          </w:p>
                          <w:p w:rsidR="005170B5" w:rsidRPr="00D52408" w:rsidRDefault="005170B5">
                            <w:pPr>
                              <w:pStyle w:val="FreeForm"/>
                              <w:ind w:left="294" w:firstLine="10"/>
                              <w:rPr>
                                <w:i/>
                                <w:sz w:val="22"/>
                                <w:szCs w:val="22"/>
                              </w:rPr>
                            </w:pPr>
                            <w:r w:rsidRPr="00D52408">
                              <w:rPr>
                                <w:i/>
                                <w:sz w:val="22"/>
                                <w:szCs w:val="22"/>
                              </w:rPr>
                              <w:t>The hand has to set down the red block to pick up the taller blue one.</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What does the box contain?</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The blue pyramid and the blue block.</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What is the pyramid supported by?</w:t>
                            </w:r>
                          </w:p>
                          <w:p w:rsidR="005170B5" w:rsidRPr="00D52408" w:rsidRDefault="005170B5">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The box.</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Does a steeple ...</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Sorry, I don't know the word “steeple”.</w:t>
                            </w:r>
                          </w:p>
                          <w:p w:rsidR="005170B5" w:rsidRPr="00D52408" w:rsidRDefault="005170B5">
                            <w:pPr>
                              <w:pStyle w:val="FreeForm"/>
                              <w:ind w:left="294" w:firstLine="10"/>
                              <w:rPr>
                                <w:i/>
                                <w:sz w:val="22"/>
                                <w:szCs w:val="22"/>
                              </w:rPr>
                            </w:pPr>
                            <w:r w:rsidRPr="00D52408">
                              <w:rPr>
                                <w:i/>
                                <w:sz w:val="22"/>
                                <w:szCs w:val="22"/>
                              </w:rPr>
                              <w:t>The system interrupts immediately when it sees a word it can't figure out.</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rsidR="005170B5" w:rsidRPr="00D52408" w:rsidRDefault="005170B5">
                            <w:pPr>
                              <w:pStyle w:val="FreeForm"/>
                              <w:ind w:left="294" w:firstLine="10"/>
                              <w:rPr>
                                <w:i/>
                                <w:sz w:val="22"/>
                                <w:szCs w:val="22"/>
                              </w:rPr>
                            </w:pPr>
                            <w:r w:rsidRPr="00D52408">
                              <w:rPr>
                                <w:i/>
                                <w:sz w:val="22"/>
                                <w:szCs w:val="22"/>
                              </w:rPr>
                              <w:t>The quote marks indicate that we are defining a new word.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I understand.</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Are there any steeples now?</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No.</w:t>
                            </w:r>
                          </w:p>
                          <w:p w:rsidR="005170B5" w:rsidRPr="00D52408" w:rsidRDefault="005170B5">
                            <w:pPr>
                              <w:pStyle w:val="FreeForm"/>
                              <w:ind w:left="294" w:firstLine="10"/>
                              <w:rPr>
                                <w:i/>
                                <w:sz w:val="22"/>
                                <w:szCs w:val="22"/>
                              </w:rPr>
                            </w:pPr>
                            <w:r w:rsidRPr="00D52408">
                              <w:rPr>
                                <w:i/>
                                <w:sz w:val="22"/>
                                <w:szCs w:val="22"/>
                              </w:rPr>
                              <w:t>The new definition is used as a description to recognize steeples.</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Build one.</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OK.</w:t>
                            </w:r>
                          </w:p>
                          <w:p w:rsidR="005170B5" w:rsidRPr="00D52408" w:rsidRDefault="005170B5">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66987A" id="Rectangle 487" o:spid="_x0000_s1031" style="position:absolute;left:0;text-align:left;margin-left:88pt;margin-top:18pt;width:313.5pt;height:594pt;z-index:251694080;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" filled="f" strokeweight="1pt">
                <v:path arrowok="t"/>
                <v:textbox inset="0,0,0,0">
                  <w:txbxContent>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Pick up a big red block.</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OK.</w:t>
                      </w:r>
                    </w:p>
                    <w:p w:rsidR="005170B5" w:rsidRPr="00D52408" w:rsidRDefault="005170B5">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Grasp the pyramid.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I don’t know which pyramid you mean.</w:t>
                      </w:r>
                    </w:p>
                    <w:p w:rsidR="005170B5" w:rsidRPr="00D52408" w:rsidRDefault="005170B5">
                      <w:pPr>
                        <w:pStyle w:val="FreeForm"/>
                        <w:ind w:left="294" w:firstLine="10"/>
                        <w:rPr>
                          <w:i/>
                          <w:sz w:val="22"/>
                          <w:szCs w:val="22"/>
                        </w:rPr>
                      </w:pPr>
                      <w:r w:rsidRPr="00D52408">
                        <w:rPr>
                          <w:i/>
                          <w:sz w:val="22"/>
                          <w:szCs w:val="22"/>
                        </w:rPr>
                        <w:t>There are three pyramids in the scene, so the program does nothing.</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rsidR="005170B5" w:rsidRPr="00D52408" w:rsidRDefault="005170B5">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rsidR="005170B5" w:rsidRPr="00D52408" w:rsidRDefault="005170B5">
                      <w:pPr>
                        <w:pStyle w:val="FreeForm"/>
                        <w:ind w:left="294" w:firstLine="10"/>
                        <w:rPr>
                          <w:i/>
                          <w:sz w:val="22"/>
                          <w:szCs w:val="22"/>
                        </w:rPr>
                      </w:pPr>
                      <w:r w:rsidRPr="00D52408">
                        <w:rPr>
                          <w:i/>
                          <w:sz w:val="22"/>
                          <w:szCs w:val="22"/>
                        </w:rPr>
                        <w:t>Printed out to keep us informed.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OK.</w:t>
                      </w:r>
                    </w:p>
                    <w:p w:rsidR="005170B5" w:rsidRPr="00D52408" w:rsidRDefault="005170B5">
                      <w:pPr>
                        <w:pStyle w:val="FreeForm"/>
                        <w:ind w:left="294" w:firstLine="10"/>
                        <w:rPr>
                          <w:i/>
                          <w:sz w:val="22"/>
                          <w:szCs w:val="22"/>
                        </w:rPr>
                      </w:pPr>
                      <w:r w:rsidRPr="00D52408">
                        <w:rPr>
                          <w:i/>
                          <w:sz w:val="22"/>
                          <w:szCs w:val="22"/>
                        </w:rPr>
                        <w:t>The hand has to set down the red block to pick up the taller blue one.</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What does the box contain?</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The blue pyramid and the blue block.</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What is the pyramid supported by?</w:t>
                      </w:r>
                    </w:p>
                    <w:p w:rsidR="005170B5" w:rsidRPr="00D52408" w:rsidRDefault="005170B5">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The box.</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Does a steeple ...</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Sorry, I don't know the word “steeple”.</w:t>
                      </w:r>
                    </w:p>
                    <w:p w:rsidR="005170B5" w:rsidRPr="00D52408" w:rsidRDefault="005170B5">
                      <w:pPr>
                        <w:pStyle w:val="FreeForm"/>
                        <w:ind w:left="294" w:firstLine="10"/>
                        <w:rPr>
                          <w:i/>
                          <w:sz w:val="22"/>
                          <w:szCs w:val="22"/>
                        </w:rPr>
                      </w:pPr>
                      <w:r w:rsidRPr="00D52408">
                        <w:rPr>
                          <w:i/>
                          <w:sz w:val="22"/>
                          <w:szCs w:val="22"/>
                        </w:rPr>
                        <w:t>The system interrupts immediately when it sees a word it can't figure out.</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rsidR="005170B5" w:rsidRPr="00D52408" w:rsidRDefault="005170B5">
                      <w:pPr>
                        <w:pStyle w:val="FreeForm"/>
                        <w:ind w:left="294" w:firstLine="10"/>
                        <w:rPr>
                          <w:i/>
                          <w:sz w:val="22"/>
                          <w:szCs w:val="22"/>
                        </w:rPr>
                      </w:pPr>
                      <w:r w:rsidRPr="00D52408">
                        <w:rPr>
                          <w:i/>
                          <w:sz w:val="22"/>
                          <w:szCs w:val="22"/>
                        </w:rPr>
                        <w:t>The quote marks indicate that we are defining a new word.</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I understand.</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Are there any steeples now?</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No.</w:t>
                      </w:r>
                    </w:p>
                    <w:p w:rsidR="005170B5" w:rsidRPr="00D52408" w:rsidRDefault="005170B5">
                      <w:pPr>
                        <w:pStyle w:val="FreeForm"/>
                        <w:ind w:left="294" w:firstLine="10"/>
                        <w:rPr>
                          <w:i/>
                          <w:sz w:val="22"/>
                          <w:szCs w:val="22"/>
                        </w:rPr>
                      </w:pPr>
                      <w:r w:rsidRPr="00D52408">
                        <w:rPr>
                          <w:i/>
                          <w:sz w:val="22"/>
                          <w:szCs w:val="22"/>
                        </w:rPr>
                        <w:t>The new definition is used as a description to recognize steeples.</w:t>
                      </w:r>
                    </w:p>
                    <w:p w:rsidR="005170B5" w:rsidRPr="00D52408" w:rsidRDefault="005170B5">
                      <w:pPr>
                        <w:pStyle w:val="FreeForm"/>
                        <w:ind w:left="1171" w:hanging="1134"/>
                        <w:rPr>
                          <w:sz w:val="22"/>
                          <w:szCs w:val="22"/>
                        </w:rPr>
                      </w:pPr>
                      <w:r w:rsidRPr="00D52408">
                        <w:rPr>
                          <w:sz w:val="22"/>
                          <w:szCs w:val="22"/>
                        </w:rPr>
                        <w:t>Person:</w:t>
                      </w:r>
                      <w:r w:rsidRPr="00D52408">
                        <w:rPr>
                          <w:sz w:val="22"/>
                          <w:szCs w:val="22"/>
                        </w:rPr>
                        <w:tab/>
                        <w:t>Build one.</w:t>
                      </w:r>
                    </w:p>
                    <w:p w:rsidR="005170B5" w:rsidRPr="00D52408" w:rsidRDefault="005170B5">
                      <w:pPr>
                        <w:pStyle w:val="FreeForm"/>
                        <w:ind w:left="1171" w:hanging="1134"/>
                        <w:rPr>
                          <w:sz w:val="22"/>
                          <w:szCs w:val="22"/>
                        </w:rPr>
                      </w:pPr>
                      <w:r w:rsidRPr="00D52408">
                        <w:rPr>
                          <w:sz w:val="22"/>
                          <w:szCs w:val="22"/>
                        </w:rPr>
                        <w:t>Robot:</w:t>
                      </w:r>
                      <w:r w:rsidRPr="00D52408">
                        <w:rPr>
                          <w:sz w:val="22"/>
                          <w:szCs w:val="22"/>
                        </w:rPr>
                        <w:tab/>
                        <w:t>OK.</w:t>
                      </w:r>
                    </w:p>
                    <w:p w:rsidR="005170B5" w:rsidRPr="00D52408" w:rsidRDefault="005170B5">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v:textbox>
                <w10:wrap type="square" side="left" anchory="line"/>
              </v:rect>
            </w:pict>
          </mc:Fallback>
        </mc:AlternateContent>
      </w:r>
      <w:r w:rsidR="008B61D4">
        <w:rPr>
          <w:rFonts w:ascii="Open Sans" w:hAnsi="Open Sans"/>
          <w:noProof/>
          <w:lang w:val="en-US"/>
        </w:rPr>
        <mc:AlternateContent>
          <mc:Choice Requires="wps">
            <w:drawing>
              <wp:inline distT="0" distB="0" distL="0" distR="0" wp14:anchorId="4521F952" wp14:editId="7ED896DB">
                <wp:extent cx="5043805" cy="3257550"/>
                <wp:effectExtent l="0" t="0" r="0" b="0"/>
                <wp:docPr id="478" name="AutoShap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3257550"/>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0BE02F0B" id="AutoShape 189" o:spid="_x0000_s1026" style="width:397.15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" filled="f" stroked="f">
                <o:lock v:ext="edit" aspectratio="t"/>
                <w10:anchorlock/>
              </v:rect>
            </w:pict>
          </mc:Fallback>
        </mc:AlternateContent>
      </w:r>
    </w:p>
    <w:p w:rsidR="00A742CD" w:rsidRDefault="00A742CD">
      <w:pPr>
        <w:spacing w:after="0"/>
        <w:ind w:left="0"/>
        <w:rPr>
          <w:rFonts w:ascii="Open Sans" w:hAnsi="Open Sans"/>
        </w:rPr>
      </w:pPr>
      <w:r>
        <w:rPr>
          <w:rFonts w:ascii="Open Sans" w:hAnsi="Open Sans"/>
        </w:rPr>
        <w:lastRenderedPageBreak/>
        <w:br w:type="page"/>
      </w:r>
    </w:p>
    <w:p w:rsidR="00673612" w:rsidRPr="00673612" w:rsidRDefault="00673612">
      <w:pPr>
        <w:rPr>
          <w:rFonts w:ascii="Open Sans" w:hAnsi="Open Sans"/>
        </w:rPr>
      </w:pPr>
      <w:r w:rsidRPr="00673612">
        <w:rPr>
          <w:rFonts w:ascii="Open Sans" w:hAnsi="Open Sans"/>
        </w:rPr>
        <w:lastRenderedPageBreak/>
        <w:t xml:space="preserve">However, the system is very fragile and the illusion it </w:t>
      </w:r>
      <w:r w:rsidR="00366C8F">
        <w:rPr>
          <w:rFonts w:ascii="Open Sans" w:hAnsi="Open Sans"/>
          <w:noProof/>
          <w:lang w:val="en-US"/>
        </w:rPr>
        <mc:AlternateContent>
          <mc:Choice Requires="wps">
            <w:drawing>
              <wp:anchor distT="152400" distB="152400" distL="152400" distR="152400" simplePos="0" relativeHeight="251695104" behindDoc="0" locked="0" layoutInCell="1" allowOverlap="1" wp14:anchorId="51F46A6B" wp14:editId="6B8D88D1">
                <wp:simplePos x="0" y="0"/>
                <wp:positionH relativeFrom="column">
                  <wp:posOffset>2514600</wp:posOffset>
                </wp:positionH>
                <wp:positionV relativeFrom="line">
                  <wp:posOffset>571500</wp:posOffset>
                </wp:positionV>
                <wp:extent cx="2882900" cy="2736850"/>
                <wp:effectExtent l="0" t="0" r="38100" b="31750"/>
                <wp:wrapSquare wrapText="left"/>
                <wp:docPr id="479"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73685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171" w:hanging="1134"/>
                              <w:rPr>
                                <w:sz w:val="22"/>
                              </w:rPr>
                            </w:pPr>
                            <w:r>
                              <w:rPr>
                                <w:sz w:val="22"/>
                              </w:rPr>
                              <w:t>Person:</w:t>
                            </w:r>
                            <w:r>
                              <w:rPr>
                                <w:sz w:val="22"/>
                              </w:rPr>
                              <w:tab/>
                              <w:t>Trade you a water pistol for the big red block.</w:t>
                            </w:r>
                          </w:p>
                          <w:p w:rsidR="005170B5" w:rsidRDefault="005170B5">
                            <w:pPr>
                              <w:pStyle w:val="FreeForm"/>
                              <w:ind w:left="1171" w:hanging="1134"/>
                              <w:rPr>
                                <w:sz w:val="22"/>
                              </w:rPr>
                            </w:pPr>
                            <w:r>
                              <w:rPr>
                                <w:sz w:val="22"/>
                              </w:rPr>
                              <w:t>Robot:</w:t>
                            </w:r>
                            <w:r>
                              <w:rPr>
                                <w:sz w:val="22"/>
                              </w:rPr>
                              <w:tab/>
                              <w:t>Sorry, I don't know the word “trade”.</w:t>
                            </w:r>
                          </w:p>
                          <w:p w:rsidR="005170B5" w:rsidRDefault="005170B5">
                            <w:pPr>
                              <w:pStyle w:val="FreeForm"/>
                              <w:ind w:left="1171" w:hanging="1134"/>
                              <w:rPr>
                                <w:sz w:val="22"/>
                              </w:rPr>
                            </w:pPr>
                            <w:r>
                              <w:rPr>
                                <w:sz w:val="22"/>
                              </w:rPr>
                              <w:t>Person:</w:t>
                            </w:r>
                            <w:r>
                              <w:rPr>
                                <w:sz w:val="22"/>
                              </w:rPr>
                              <w:tab/>
                              <w:t>A “trade” is a free exchange of property.</w:t>
                            </w:r>
                          </w:p>
                          <w:p w:rsidR="005170B5" w:rsidRDefault="005170B5">
                            <w:pPr>
                              <w:pStyle w:val="FreeForm"/>
                              <w:ind w:left="1171" w:hanging="1134"/>
                              <w:rPr>
                                <w:sz w:val="22"/>
                              </w:rPr>
                            </w:pPr>
                            <w:r>
                              <w:rPr>
                                <w:sz w:val="22"/>
                              </w:rPr>
                              <w:t>Robot:</w:t>
                            </w:r>
                            <w:r>
                              <w:rPr>
                                <w:sz w:val="22"/>
                              </w:rPr>
                              <w:tab/>
                              <w:t>Sorry, I don't know the word “free”.</w:t>
                            </w:r>
                          </w:p>
                          <w:p w:rsidR="005170B5" w:rsidRDefault="005170B5">
                            <w:pPr>
                              <w:pStyle w:val="FreeForm"/>
                              <w:ind w:left="1171" w:hanging="1134"/>
                              <w:rPr>
                                <w:sz w:val="22"/>
                              </w:rPr>
                            </w:pPr>
                            <w:r>
                              <w:rPr>
                                <w:sz w:val="22"/>
                              </w:rPr>
                              <w:t>Person:</w:t>
                            </w:r>
                            <w:r>
                              <w:rPr>
                                <w:sz w:val="22"/>
                              </w:rPr>
                              <w:tab/>
                              <w:t>A “free” act is done willingly, without being forced.</w:t>
                            </w:r>
                          </w:p>
                          <w:p w:rsidR="005170B5" w:rsidRDefault="005170B5">
                            <w:pPr>
                              <w:pStyle w:val="FreeForm"/>
                              <w:ind w:left="1171" w:hanging="1134"/>
                              <w:rPr>
                                <w:sz w:val="22"/>
                              </w:rPr>
                            </w:pPr>
                            <w:r>
                              <w:rPr>
                                <w:sz w:val="22"/>
                              </w:rPr>
                              <w:t>Robot:</w:t>
                            </w:r>
                            <w:r>
                              <w:rPr>
                                <w:sz w:val="22"/>
                              </w:rPr>
                              <w:tab/>
                              <w:t>Sorry, I don't know the word “act”.</w:t>
                            </w:r>
                          </w:p>
                          <w:p w:rsidR="005170B5" w:rsidRDefault="005170B5">
                            <w:pPr>
                              <w:pStyle w:val="FreeForm"/>
                              <w:ind w:left="1171" w:hanging="1134"/>
                              <w:rPr>
                                <w:sz w:val="22"/>
                              </w:rPr>
                            </w:pPr>
                            <w:r>
                              <w:rPr>
                                <w:sz w:val="22"/>
                              </w:rPr>
                              <w:t>Person:</w:t>
                            </w:r>
                            <w:r>
                              <w:rPr>
                                <w:sz w:val="22"/>
                              </w:rPr>
                              <w:tab/>
                              <w:t>“Acts” are what people do on purpose, and not by accident.</w:t>
                            </w:r>
                          </w:p>
                          <w:p w:rsidR="005170B5" w:rsidRDefault="005170B5">
                            <w:pPr>
                              <w:pStyle w:val="FreeForm"/>
                              <w:ind w:left="1171" w:hanging="1134"/>
                              <w:rPr>
                                <w:sz w:val="22"/>
                              </w:rPr>
                            </w:pPr>
                            <w:r>
                              <w:rPr>
                                <w:sz w:val="22"/>
                              </w:rPr>
                              <w:t>Robot:</w:t>
                            </w:r>
                            <w:r>
                              <w:rPr>
                                <w:sz w:val="22"/>
                              </w:rPr>
                              <w:tab/>
                              <w:t>Sorry, I don't know the word “people”.</w:t>
                            </w:r>
                          </w:p>
                          <w:p w:rsidR="005170B5" w:rsidRDefault="005170B5">
                            <w:pPr>
                              <w:pStyle w:val="FreeForm"/>
                              <w:ind w:left="1171" w:hanging="1134"/>
                              <w:rPr>
                                <w:sz w:val="22"/>
                              </w:rPr>
                            </w:pPr>
                            <w:r>
                              <w:rPr>
                                <w:sz w:val="22"/>
                              </w:rPr>
                              <w:t>Person:</w:t>
                            </w:r>
                            <w:r>
                              <w:rPr>
                                <w:sz w:val="22"/>
                              </w:rPr>
                              <w:tab/>
                              <w:t>Sorry, I thought you were smarter than you are.</w:t>
                            </w:r>
                          </w:p>
                          <w:p w:rsidR="005170B5" w:rsidRDefault="005170B5">
                            <w:pPr>
                              <w:pStyle w:val="FreeForm"/>
                              <w:ind w:left="1171" w:hanging="1134"/>
                              <w:rPr>
                                <w:sz w:val="22"/>
                              </w:rPr>
                            </w:pPr>
                            <w:r>
                              <w:rPr>
                                <w:sz w:val="22"/>
                              </w:rPr>
                              <w:t>Robot:</w:t>
                            </w:r>
                            <w:r>
                              <w:rPr>
                                <w:sz w:val="22"/>
                              </w:rPr>
                              <w:tab/>
                              <w:t>Sorry, I don't know the word “sorry”.</w:t>
                            </w:r>
                          </w:p>
                          <w:p w:rsidR="005170B5" w:rsidRDefault="005170B5">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46A6B" id="Rectangle 488" o:spid="_x0000_s1032" style="position:absolute;left:0;text-align:left;margin-left:198pt;margin-top:45pt;width:227pt;height:215.5pt;z-index:251695104;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" filled="f" strokeweight="1pt">
                <v:path arrowok="t"/>
                <v:textbox inset="0,0,0,0">
                  <w:txbxContent>
                    <w:p w:rsidR="005170B5" w:rsidRDefault="005170B5">
                      <w:pPr>
                        <w:pStyle w:val="FreeForm"/>
                        <w:ind w:left="1171" w:hanging="1134"/>
                        <w:rPr>
                          <w:sz w:val="22"/>
                        </w:rPr>
                      </w:pPr>
                      <w:r>
                        <w:rPr>
                          <w:sz w:val="22"/>
                        </w:rPr>
                        <w:t>Person:</w:t>
                      </w:r>
                      <w:r>
                        <w:rPr>
                          <w:sz w:val="22"/>
                        </w:rPr>
                        <w:tab/>
                        <w:t>Trade you a water pistol for the big red block.</w:t>
                      </w:r>
                    </w:p>
                    <w:p w:rsidR="005170B5" w:rsidRDefault="005170B5">
                      <w:pPr>
                        <w:pStyle w:val="FreeForm"/>
                        <w:ind w:left="1171" w:hanging="1134"/>
                        <w:rPr>
                          <w:sz w:val="22"/>
                        </w:rPr>
                      </w:pPr>
                      <w:r>
                        <w:rPr>
                          <w:sz w:val="22"/>
                        </w:rPr>
                        <w:t>Robot:</w:t>
                      </w:r>
                      <w:r>
                        <w:rPr>
                          <w:sz w:val="22"/>
                        </w:rPr>
                        <w:tab/>
                        <w:t>Sorry, I don't know the word “trade”.</w:t>
                      </w:r>
                    </w:p>
                    <w:p w:rsidR="005170B5" w:rsidRDefault="005170B5">
                      <w:pPr>
                        <w:pStyle w:val="FreeForm"/>
                        <w:ind w:left="1171" w:hanging="1134"/>
                        <w:rPr>
                          <w:sz w:val="22"/>
                        </w:rPr>
                      </w:pPr>
                      <w:r>
                        <w:rPr>
                          <w:sz w:val="22"/>
                        </w:rPr>
                        <w:t>Person:</w:t>
                      </w:r>
                      <w:r>
                        <w:rPr>
                          <w:sz w:val="22"/>
                        </w:rPr>
                        <w:tab/>
                        <w:t>A “trade” is a free exchange of property.</w:t>
                      </w:r>
                    </w:p>
                    <w:p w:rsidR="005170B5" w:rsidRDefault="005170B5">
                      <w:pPr>
                        <w:pStyle w:val="FreeForm"/>
                        <w:ind w:left="1171" w:hanging="1134"/>
                        <w:rPr>
                          <w:sz w:val="22"/>
                        </w:rPr>
                      </w:pPr>
                      <w:r>
                        <w:rPr>
                          <w:sz w:val="22"/>
                        </w:rPr>
                        <w:t>Robot:</w:t>
                      </w:r>
                      <w:r>
                        <w:rPr>
                          <w:sz w:val="22"/>
                        </w:rPr>
                        <w:tab/>
                        <w:t>Sorry, I don't know the word “free”.</w:t>
                      </w:r>
                    </w:p>
                    <w:p w:rsidR="005170B5" w:rsidRDefault="005170B5">
                      <w:pPr>
                        <w:pStyle w:val="FreeForm"/>
                        <w:ind w:left="1171" w:hanging="1134"/>
                        <w:rPr>
                          <w:sz w:val="22"/>
                        </w:rPr>
                      </w:pPr>
                      <w:r>
                        <w:rPr>
                          <w:sz w:val="22"/>
                        </w:rPr>
                        <w:t>Person:</w:t>
                      </w:r>
                      <w:r>
                        <w:rPr>
                          <w:sz w:val="22"/>
                        </w:rPr>
                        <w:tab/>
                        <w:t>A “free” act is done willingly, without being forced.</w:t>
                      </w:r>
                    </w:p>
                    <w:p w:rsidR="005170B5" w:rsidRDefault="005170B5">
                      <w:pPr>
                        <w:pStyle w:val="FreeForm"/>
                        <w:ind w:left="1171" w:hanging="1134"/>
                        <w:rPr>
                          <w:sz w:val="22"/>
                        </w:rPr>
                      </w:pPr>
                      <w:r>
                        <w:rPr>
                          <w:sz w:val="22"/>
                        </w:rPr>
                        <w:t>Robot:</w:t>
                      </w:r>
                      <w:r>
                        <w:rPr>
                          <w:sz w:val="22"/>
                        </w:rPr>
                        <w:tab/>
                        <w:t>Sorry, I don't know the word “act”.</w:t>
                      </w:r>
                    </w:p>
                    <w:p w:rsidR="005170B5" w:rsidRDefault="005170B5">
                      <w:pPr>
                        <w:pStyle w:val="FreeForm"/>
                        <w:ind w:left="1171" w:hanging="1134"/>
                        <w:rPr>
                          <w:sz w:val="22"/>
                        </w:rPr>
                      </w:pPr>
                      <w:r>
                        <w:rPr>
                          <w:sz w:val="22"/>
                        </w:rPr>
                        <w:t>Person:</w:t>
                      </w:r>
                      <w:r>
                        <w:rPr>
                          <w:sz w:val="22"/>
                        </w:rPr>
                        <w:tab/>
                        <w:t>“Acts” are what people do on purpose, and not by accident.</w:t>
                      </w:r>
                    </w:p>
                    <w:p w:rsidR="005170B5" w:rsidRDefault="005170B5">
                      <w:pPr>
                        <w:pStyle w:val="FreeForm"/>
                        <w:ind w:left="1171" w:hanging="1134"/>
                        <w:rPr>
                          <w:sz w:val="22"/>
                        </w:rPr>
                      </w:pPr>
                      <w:r>
                        <w:rPr>
                          <w:sz w:val="22"/>
                        </w:rPr>
                        <w:t>Robot:</w:t>
                      </w:r>
                      <w:r>
                        <w:rPr>
                          <w:sz w:val="22"/>
                        </w:rPr>
                        <w:tab/>
                        <w:t>Sorry, I don't know the word “people”.</w:t>
                      </w:r>
                    </w:p>
                    <w:p w:rsidR="005170B5" w:rsidRDefault="005170B5">
                      <w:pPr>
                        <w:pStyle w:val="FreeForm"/>
                        <w:ind w:left="1171" w:hanging="1134"/>
                        <w:rPr>
                          <w:sz w:val="22"/>
                        </w:rPr>
                      </w:pPr>
                      <w:r>
                        <w:rPr>
                          <w:sz w:val="22"/>
                        </w:rPr>
                        <w:t>Person:</w:t>
                      </w:r>
                      <w:r>
                        <w:rPr>
                          <w:sz w:val="22"/>
                        </w:rPr>
                        <w:tab/>
                        <w:t>Sorry, I thought you were smarter than you are.</w:t>
                      </w:r>
                    </w:p>
                    <w:p w:rsidR="005170B5" w:rsidRDefault="005170B5">
                      <w:pPr>
                        <w:pStyle w:val="FreeForm"/>
                        <w:ind w:left="1171" w:hanging="1134"/>
                        <w:rPr>
                          <w:sz w:val="22"/>
                        </w:rPr>
                      </w:pPr>
                      <w:r>
                        <w:rPr>
                          <w:sz w:val="22"/>
                        </w:rPr>
                        <w:t>Robot:</w:t>
                      </w:r>
                      <w:r>
                        <w:rPr>
                          <w:sz w:val="22"/>
                        </w:rPr>
                        <w:tab/>
                        <w:t>Sorry, I don't know the word “sorry”.</w:t>
                      </w:r>
                    </w:p>
                    <w:p w:rsidR="005170B5" w:rsidRDefault="005170B5">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creates is easily shattered.</w:t>
      </w:r>
    </w:p>
    <w:p w:rsidR="00673612" w:rsidRPr="00673612" w:rsidRDefault="00673612">
      <w:pPr>
        <w:rPr>
          <w:rFonts w:ascii="Open Sans" w:hAnsi="Open Sans"/>
        </w:rPr>
      </w:pPr>
      <w:r w:rsidRPr="00673612">
        <w:rPr>
          <w:rFonts w:ascii="Open Sans" w:hAnsi="Open Sans"/>
        </w:rPr>
        <w:t xml:space="preserve">Here is a continuation of the conversation—which was not actually generated by the program, but certainly could have been.  Although it was possible to define the new term </w:t>
      </w:r>
      <w:r w:rsidRPr="00673612">
        <w:rPr>
          <w:rFonts w:ascii="Open Sans" w:hAnsi="Open Sans"/>
          <w:i/>
        </w:rPr>
        <w:t>steeple</w:t>
      </w:r>
      <w:r w:rsidRPr="00673612">
        <w:rPr>
          <w:rFonts w:ascii="Open Sans" w:hAnsi="Open Sans"/>
        </w:rPr>
        <w:t xml:space="preserve"> in the last conversation, only a very limited kind of term can be described because the robot has an extremely restricted “intelligence.”</w:t>
      </w:r>
    </w:p>
    <w:p w:rsidR="00673612" w:rsidRPr="00673612" w:rsidRDefault="00673612">
      <w:pPr>
        <w:rPr>
          <w:rFonts w:ascii="Open Sans" w:hAnsi="Open Sans"/>
        </w:rPr>
      </w:pPr>
      <w:r w:rsidRPr="00673612">
        <w:rPr>
          <w:rFonts w:ascii="Open Sans" w:hAnsi="Open Sans"/>
        </w:rPr>
        <w:t>Ultimately, it has to admit that it doesn’t even understand the words it uses itself (“Sorry, I don’t know the word ‘sorry’”)!</w:t>
      </w:r>
    </w:p>
    <w:p w:rsidR="00673612" w:rsidRPr="00673612" w:rsidRDefault="00673612">
      <w:pPr>
        <w:rPr>
          <w:rFonts w:ascii="Open Sans" w:hAnsi="Open Sans"/>
        </w:rPr>
      </w:pPr>
      <w:r w:rsidRPr="00673612">
        <w:rPr>
          <w:rFonts w:ascii="Open Sans" w:hAnsi="Open Sans"/>
        </w:rPr>
        <w:t xml:space="preserve">Now consider an alternate, </w:t>
      </w:r>
      <w:r w:rsidR="00366C8F">
        <w:rPr>
          <w:rFonts w:ascii="Open Sans" w:hAnsi="Open Sans"/>
          <w:noProof/>
          <w:lang w:val="en-US"/>
        </w:rPr>
        <mc:AlternateContent>
          <mc:Choice Requires="wps">
            <w:drawing>
              <wp:anchor distT="152400" distB="152400" distL="152400" distR="152400" simplePos="0" relativeHeight="251696128" behindDoc="0" locked="0" layoutInCell="1" allowOverlap="1" wp14:anchorId="28A36C81" wp14:editId="502BA011">
                <wp:simplePos x="0" y="0"/>
                <wp:positionH relativeFrom="column">
                  <wp:posOffset>2514600</wp:posOffset>
                </wp:positionH>
                <wp:positionV relativeFrom="line">
                  <wp:posOffset>233045</wp:posOffset>
                </wp:positionV>
                <wp:extent cx="2882900" cy="880110"/>
                <wp:effectExtent l="0" t="0" r="38100" b="34290"/>
                <wp:wrapSquare wrapText="left"/>
                <wp:docPr id="224"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88011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171" w:hanging="1134"/>
                              <w:rPr>
                                <w:sz w:val="22"/>
                              </w:rPr>
                            </w:pPr>
                            <w:r>
                              <w:rPr>
                                <w:sz w:val="22"/>
                              </w:rPr>
                              <w:t>Person:</w:t>
                            </w:r>
                            <w:r>
                              <w:rPr>
                                <w:sz w:val="22"/>
                              </w:rPr>
                              <w:tab/>
                              <w:t>Trade you a water pistol for the big red block.</w:t>
                            </w:r>
                          </w:p>
                          <w:p w:rsidR="005170B5" w:rsidRDefault="005170B5">
                            <w:pPr>
                              <w:pStyle w:val="FreeForm"/>
                              <w:ind w:left="1171" w:hanging="1134"/>
                              <w:rPr>
                                <w:sz w:val="22"/>
                              </w:rPr>
                            </w:pPr>
                            <w:r>
                              <w:rPr>
                                <w:sz w:val="22"/>
                              </w:rPr>
                              <w:t>Robot?</w:t>
                            </w:r>
                            <w:r>
                              <w:rPr>
                                <w:sz w:val="22"/>
                              </w:rPr>
                              <w:tab/>
                              <w:t>I already have a water pistol, but I'll give you two blocks and a pyramid for your slimy old frog.</w:t>
                            </w:r>
                          </w:p>
                          <w:p w:rsidR="005170B5" w:rsidRDefault="005170B5">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36C81" id="Rectangle 489" o:spid="_x0000_s1033" style="position:absolute;left:0;text-align:left;margin-left:198pt;margin-top:18.35pt;width:227pt;height:69.3pt;z-index:25169612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" filled="f" strokeweight="1pt">
                <v:path arrowok="t"/>
                <v:textbox inset="0,0,0,0">
                  <w:txbxContent>
                    <w:p w:rsidR="005170B5" w:rsidRDefault="005170B5">
                      <w:pPr>
                        <w:pStyle w:val="FreeForm"/>
                        <w:ind w:left="1171" w:hanging="1134"/>
                        <w:rPr>
                          <w:sz w:val="22"/>
                        </w:rPr>
                      </w:pPr>
                      <w:r>
                        <w:rPr>
                          <w:sz w:val="22"/>
                        </w:rPr>
                        <w:t>Person:</w:t>
                      </w:r>
                      <w:r>
                        <w:rPr>
                          <w:sz w:val="22"/>
                        </w:rPr>
                        <w:tab/>
                        <w:t>Trade you a water pistol for the big red block.</w:t>
                      </w:r>
                    </w:p>
                    <w:p w:rsidR="005170B5" w:rsidRDefault="005170B5">
                      <w:pPr>
                        <w:pStyle w:val="FreeForm"/>
                        <w:ind w:left="1171" w:hanging="1134"/>
                        <w:rPr>
                          <w:sz w:val="22"/>
                        </w:rPr>
                      </w:pPr>
                      <w:r>
                        <w:rPr>
                          <w:sz w:val="22"/>
                        </w:rPr>
                        <w:t>Robot?</w:t>
                      </w:r>
                      <w:r>
                        <w:rPr>
                          <w:sz w:val="22"/>
                        </w:rPr>
                        <w:tab/>
                        <w:t>I already have a water pistol, but I'll give you two blocks and a pyramid for your slimy old frog.</w:t>
                      </w:r>
                    </w:p>
                    <w:p w:rsidR="005170B5" w:rsidRDefault="005170B5">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completely imaginary, continuation of the conversation, which might have been generated by a student.  Although tiny, this fragment demonstrates a wealth of world knowledge.</w:t>
      </w:r>
    </w:p>
    <w:p w:rsidR="00673612" w:rsidRPr="00673612" w:rsidRDefault="00673612" w:rsidP="00CB0BBD">
      <w:pPr>
        <w:numPr>
          <w:ilvl w:val="0"/>
          <w:numId w:val="44"/>
        </w:numPr>
        <w:tabs>
          <w:tab w:val="left" w:pos="993"/>
        </w:tabs>
        <w:ind w:left="747" w:hanging="180"/>
        <w:rPr>
          <w:rFonts w:ascii="Open Sans" w:hAnsi="Open Sans"/>
        </w:rPr>
      </w:pPr>
      <w:r w:rsidRPr="00673612">
        <w:rPr>
          <w:rFonts w:ascii="Open Sans" w:hAnsi="Open Sans"/>
        </w:rPr>
        <w:t>The “robot” appreciates that a water pistol is less valuable if you already have one.</w:t>
      </w:r>
    </w:p>
    <w:p w:rsidR="00673612" w:rsidRPr="00673612" w:rsidRDefault="00673612" w:rsidP="00CB0BBD">
      <w:pPr>
        <w:numPr>
          <w:ilvl w:val="0"/>
          <w:numId w:val="44"/>
        </w:numPr>
        <w:tabs>
          <w:tab w:val="left" w:pos="993"/>
        </w:tabs>
        <w:ind w:left="747" w:hanging="180"/>
        <w:rPr>
          <w:rFonts w:ascii="Open Sans" w:hAnsi="Open Sans"/>
        </w:rPr>
      </w:pPr>
      <w:r w:rsidRPr="00673612">
        <w:rPr>
          <w:rFonts w:ascii="Open Sans" w:hAnsi="Open Sans"/>
        </w:rPr>
        <w:t xml:space="preserve">Furthermore, it </w:t>
      </w:r>
      <w:r w:rsidRPr="00673612">
        <w:rPr>
          <w:rFonts w:ascii="Open Sans" w:hAnsi="Open Sans"/>
          <w:i/>
        </w:rPr>
        <w:t>expects the person to know that too</w:t>
      </w:r>
      <w:r w:rsidRPr="00673612">
        <w:rPr>
          <w:rFonts w:ascii="Open Sans" w:hAnsi="Open Sans"/>
        </w:rPr>
        <w:t xml:space="preserve"> since it doesn’t bother to explain that this is a reason for declining the offer.</w:t>
      </w:r>
    </w:p>
    <w:p w:rsidR="00673612" w:rsidRPr="00673612" w:rsidRDefault="00673612" w:rsidP="00CB0BBD">
      <w:pPr>
        <w:numPr>
          <w:ilvl w:val="0"/>
          <w:numId w:val="44"/>
        </w:numPr>
        <w:tabs>
          <w:tab w:val="left" w:pos="993"/>
        </w:tabs>
        <w:ind w:left="747" w:hanging="180"/>
        <w:rPr>
          <w:rFonts w:ascii="Open Sans" w:hAnsi="Open Sans"/>
        </w:rPr>
      </w:pPr>
      <w:r w:rsidRPr="00673612">
        <w:rPr>
          <w:rFonts w:ascii="Open Sans" w:hAnsi="Open Sans"/>
        </w:rPr>
        <w:t>Still, it sees that the person wants a block badly enough to part with something important.</w:t>
      </w:r>
    </w:p>
    <w:p w:rsidR="00673612" w:rsidRPr="00673612" w:rsidRDefault="00673612" w:rsidP="00CB0BBD">
      <w:pPr>
        <w:numPr>
          <w:ilvl w:val="0"/>
          <w:numId w:val="44"/>
        </w:numPr>
        <w:tabs>
          <w:tab w:val="left" w:pos="993"/>
        </w:tabs>
        <w:ind w:left="747" w:hanging="180"/>
        <w:rPr>
          <w:rFonts w:ascii="Open Sans" w:hAnsi="Open Sans"/>
        </w:rPr>
      </w:pPr>
      <w:r w:rsidRPr="00673612">
        <w:rPr>
          <w:rFonts w:ascii="Open Sans" w:hAnsi="Open Sans"/>
        </w:rPr>
        <w:t>Also, it appreciates that—unlike water pistols—blocks are valuable in quantity.</w:t>
      </w:r>
    </w:p>
    <w:p w:rsidR="00673612" w:rsidRPr="00673612" w:rsidRDefault="00673612" w:rsidP="00CB0BBD">
      <w:pPr>
        <w:numPr>
          <w:ilvl w:val="0"/>
          <w:numId w:val="44"/>
        </w:numPr>
        <w:tabs>
          <w:tab w:val="left" w:pos="993"/>
        </w:tabs>
        <w:ind w:left="747" w:hanging="180"/>
        <w:rPr>
          <w:rFonts w:ascii="Open Sans" w:hAnsi="Open Sans"/>
        </w:rPr>
      </w:pPr>
      <w:r w:rsidRPr="00673612">
        <w:rPr>
          <w:rFonts w:ascii="Open Sans" w:hAnsi="Open Sans"/>
        </w:rPr>
        <w:t>It tries to soften the person up by demeaning the frog.</w:t>
      </w:r>
    </w:p>
    <w:p w:rsidR="00673612" w:rsidRPr="00673612" w:rsidRDefault="00673612" w:rsidP="00CB0BBD">
      <w:pPr>
        <w:numPr>
          <w:ilvl w:val="0"/>
          <w:numId w:val="44"/>
        </w:numPr>
        <w:tabs>
          <w:tab w:val="left" w:pos="993"/>
        </w:tabs>
        <w:ind w:left="747" w:hanging="180"/>
        <w:rPr>
          <w:rFonts w:ascii="Open Sans" w:hAnsi="Open Sans"/>
        </w:rPr>
      </w:pPr>
      <w:r w:rsidRPr="00673612">
        <w:rPr>
          <w:rFonts w:ascii="Open Sans" w:hAnsi="Open Sans"/>
        </w:rPr>
        <w:t>It implies that it is prepared to haggle.</w:t>
      </w:r>
    </w:p>
    <w:p w:rsidR="00673612" w:rsidRPr="00673612" w:rsidRDefault="00673612">
      <w:pPr>
        <w:rPr>
          <w:rFonts w:ascii="Open Sans" w:hAnsi="Open Sans"/>
        </w:rPr>
      </w:pPr>
      <w:r w:rsidRPr="00673612">
        <w:rPr>
          <w:rFonts w:ascii="Open Sans" w:hAnsi="Open Sans"/>
        </w:rPr>
        <w:t>Certainly this degree of artfulness is beyond today’s computers!</w:t>
      </w:r>
    </w:p>
    <w:p w:rsidR="00673612" w:rsidRPr="00673612" w:rsidRDefault="00673612">
      <w:pPr>
        <w:rPr>
          <w:rFonts w:ascii="Open Sans" w:hAnsi="Open Sans"/>
        </w:rPr>
      </w:pPr>
      <w:r w:rsidRPr="00673612">
        <w:rPr>
          <w:rFonts w:ascii="Open Sans" w:hAnsi="Open Sans"/>
          <w:noProof/>
          <w:lang w:val="en-AU"/>
        </w:rPr>
        <w:lastRenderedPageBreak/>
        <w:t>The</w:t>
      </w:r>
      <w:r w:rsidRPr="00673612">
        <w:rPr>
          <w:rFonts w:ascii="Open Sans" w:hAnsi="Open Sans"/>
        </w:rPr>
        <w:t xml:space="preserve"> story on the right was generated by </w:t>
      </w:r>
      <w:r w:rsidR="00246AC0">
        <w:rPr>
          <w:rFonts w:ascii="Open Sans" w:hAnsi="Open Sans"/>
        </w:rPr>
        <w:t>another</w:t>
      </w:r>
      <w:r w:rsidRPr="00673612">
        <w:rPr>
          <w:rFonts w:ascii="Open Sans" w:hAnsi="Open Sans"/>
        </w:rPr>
        <w:t xml:space="preserve"> computer program (late </w:t>
      </w:r>
      <w:r w:rsidR="00366C8F">
        <w:rPr>
          <w:rFonts w:ascii="Open Sans" w:hAnsi="Open Sans"/>
          <w:noProof/>
          <w:lang w:val="en-US"/>
        </w:rPr>
        <mc:AlternateContent>
          <mc:Choice Requires="wps">
            <w:drawing>
              <wp:anchor distT="152400" distB="152400" distL="152400" distR="152400" simplePos="0" relativeHeight="251697152" behindDoc="0" locked="0" layoutInCell="1" allowOverlap="1" wp14:anchorId="20865E57" wp14:editId="3BBC4C66">
                <wp:simplePos x="0" y="0"/>
                <wp:positionH relativeFrom="column">
                  <wp:posOffset>2514600</wp:posOffset>
                </wp:positionH>
                <wp:positionV relativeFrom="line">
                  <wp:posOffset>38735</wp:posOffset>
                </wp:positionV>
                <wp:extent cx="2882900" cy="2073910"/>
                <wp:effectExtent l="0" t="0" r="38100" b="34290"/>
                <wp:wrapSquare wrapText="left"/>
                <wp:docPr id="225"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073910"/>
                        </a:xfrm>
                        <a:prstGeom prst="rect">
                          <a:avLst/>
                        </a:prstGeom>
                        <a:noFill/>
                        <a:ln w="12700">
                          <a:solidFill>
                            <a:srgbClr val="000000"/>
                          </a:solidFill>
                          <a:miter lim="800000"/>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1="http://schemas.microsoft.com/office/drawing/2015/9/8/chartex" xmlns:cx="http://schemas.microsoft.com/office/drawing/2014/chartex">
                              <a:solidFill>
                                <a:srgbClr val="FFFFFF"/>
                              </a:solidFill>
                            </a14:hiddenFill>
                          </a:ext>
                        </a:extLst>
                      </wps:spPr>
                      <wps:txbx>
                        <w:txbxContent>
                          <w:p w:rsidR="005170B5" w:rsidRDefault="005170B5">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865E57" id="Rectangle 490" o:spid="_x0000_s1034" style="position:absolute;left:0;text-align:left;margin-left:198pt;margin-top:3.05pt;width:227pt;height:163.3pt;z-index:25169715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" filled="f" strokeweight="1pt">
                <v:path arrowok="t"/>
                <v:textbox inset="0,0,0,0">
                  <w:txbxContent>
                    <w:p w:rsidR="005170B5" w:rsidRDefault="005170B5">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v:textbox>
                <w10:wrap type="square" side="left" anchory="line"/>
              </v:rect>
            </w:pict>
          </mc:Fallback>
        </mc:AlternateContent>
      </w:r>
      <w:r w:rsidRPr="00673612">
        <w:rPr>
          <w:rFonts w:ascii="Open Sans" w:hAnsi="Open Sans"/>
        </w:rPr>
        <w:t xml:space="preserve">80s).  Although it is immediately given away as computer-generated by its scarcity and terseness, it is not hard to imagine how it could be dressed up by adding all sorts of extra detail.  What is interesting is not the superficial aspects of the story but the plot that it embodies.  While this is a long way from any human-generated plot, it does seem to capture some human elements of conflict. These days there are a number of systems around for automatically generating stories, although the challenge in evaluating them is to determine how much of the material is just standard patterns with the gaps filled in, and how much is a plot that has been constructed creatively as above. </w:t>
      </w:r>
    </w:p>
    <w:p w:rsidR="00673612" w:rsidRPr="00673612" w:rsidRDefault="00673612">
      <w:pPr>
        <w:rPr>
          <w:rFonts w:ascii="Open Sans" w:hAnsi="Open Sans"/>
        </w:rPr>
      </w:pPr>
      <w:r w:rsidRPr="00673612">
        <w:rPr>
          <w:rFonts w:ascii="Open Sans" w:hAnsi="Open Sans"/>
        </w:rPr>
        <w:t xml:space="preserve">There is an annual competition for the </w:t>
      </w:r>
      <w:r w:rsidRPr="00673612">
        <w:rPr>
          <w:rFonts w:ascii="Open Sans" w:hAnsi="Open Sans"/>
          <w:i/>
        </w:rPr>
        <w:t>Loebner prize</w:t>
      </w:r>
      <w:r w:rsidRPr="00673612">
        <w:rPr>
          <w:rFonts w:ascii="Open Sans" w:hAnsi="Open Sans"/>
        </w:rPr>
        <w:t>, in which computer programs compete to pass the Turing test by fooling judges into thinking that they are human. As of 2012, no computer has yet won the gold or silver prizes, which involve consistently fooling the judges, but a bronze prize is awarded each year for the one judged to be the most human. In the first year of the competition (1991) a program managed to win a bronze award by, amongst other tricks, making typing mistakes to appear to be more human!</w:t>
      </w:r>
    </w:p>
    <w:p w:rsidR="00673612" w:rsidRPr="00673612" w:rsidRDefault="00673612">
      <w:pPr>
        <w:rPr>
          <w:rFonts w:ascii="Open Sans" w:hAnsi="Open Sans"/>
        </w:rPr>
      </w:pPr>
      <w:r w:rsidRPr="00673612">
        <w:rPr>
          <w:rFonts w:ascii="Open Sans" w:hAnsi="Open Sans"/>
        </w:rPr>
        <w:t>No artificial intelligence system has been created that comes anywhere near passing the full Turing test.  Even if one did, many philosophers have argued that the test does not really measure what most people mean by intelligence.  What it tests is behavioral equivalence:  it is designed to determine whether a particular computer program exhibits the symptoms of intellect, which may not be the same thing as genuinely possessing intelligence.  Can you be humanly intelligent without being aware, knowing yourself, being conscious, being capable of feeling self-consciousness, experiencing love, being ... alive?</w:t>
      </w:r>
    </w:p>
    <w:p w:rsidR="00673612" w:rsidRPr="00673612" w:rsidRDefault="00673612">
      <w:pPr>
        <w:rPr>
          <w:rFonts w:ascii="Open Sans" w:hAnsi="Open Sans"/>
        </w:rPr>
      </w:pPr>
      <w:r w:rsidRPr="00673612">
        <w:rPr>
          <w:rFonts w:ascii="Open Sans" w:hAnsi="Open Sans"/>
        </w:rPr>
        <w:t>The AI debate is likely to be with us for many more decades.</w:t>
      </w:r>
    </w:p>
    <w:p w:rsidR="00673612" w:rsidRPr="00673612" w:rsidRDefault="00673612">
      <w:pPr>
        <w:pStyle w:val="Heading6"/>
        <w:rPr>
          <w:rFonts w:ascii="Open Sans" w:hAnsi="Open Sans"/>
        </w:rPr>
      </w:pPr>
      <w:r w:rsidRPr="00673612">
        <w:rPr>
          <w:rFonts w:ascii="Open Sans" w:hAnsi="Open Sans"/>
        </w:rPr>
        <w:t>Further reading</w:t>
      </w:r>
    </w:p>
    <w:p w:rsidR="00673612" w:rsidRPr="00673612" w:rsidRDefault="00673612">
      <w:pPr>
        <w:rPr>
          <w:rFonts w:ascii="Open Sans" w:hAnsi="Open Sans"/>
        </w:rPr>
      </w:pPr>
      <w:r w:rsidRPr="00673612">
        <w:rPr>
          <w:rFonts w:ascii="Open Sans" w:hAnsi="Open Sans"/>
          <w:i/>
        </w:rPr>
        <w:t>Artificial intelligence: the very idea</w:t>
      </w:r>
      <w:r w:rsidRPr="00673612">
        <w:rPr>
          <w:rFonts w:ascii="Open Sans" w:hAnsi="Open Sans"/>
        </w:rPr>
        <w:t xml:space="preserve"> by the philosopher John Haugeland is an eminently readable book about the artificial intelligence debate, and is the source of some of the illustrations in this activity (in particular, the SHRDLU conversations, and the discussion of them).</w:t>
      </w:r>
    </w:p>
    <w:p w:rsidR="00673612" w:rsidRPr="00673612" w:rsidRDefault="00673612">
      <w:pPr>
        <w:rPr>
          <w:rFonts w:ascii="Open Sans" w:hAnsi="Open Sans"/>
        </w:rPr>
      </w:pPr>
      <w:r w:rsidRPr="00673612">
        <w:rPr>
          <w:rFonts w:ascii="Open Sans" w:hAnsi="Open Sans"/>
        </w:rPr>
        <w:t xml:space="preserve">The original Turing test was described in an article called “Computing machinery and intelligence,” by Alan Turing, published in the philosophical journal </w:t>
      </w:r>
      <w:r w:rsidRPr="00673612">
        <w:rPr>
          <w:rFonts w:ascii="Open Sans" w:hAnsi="Open Sans"/>
          <w:i/>
        </w:rPr>
        <w:t>Mind</w:t>
      </w:r>
      <w:r w:rsidRPr="00673612">
        <w:rPr>
          <w:rFonts w:ascii="Open Sans" w:hAnsi="Open Sans"/>
        </w:rPr>
        <w:t xml:space="preserve"> in 1950, and reprinted in the book </w:t>
      </w:r>
      <w:r w:rsidRPr="00673612">
        <w:rPr>
          <w:rFonts w:ascii="Open Sans" w:hAnsi="Open Sans"/>
          <w:i/>
        </w:rPr>
        <w:t>Computers and thought</w:t>
      </w:r>
      <w:r w:rsidRPr="00673612">
        <w:rPr>
          <w:rFonts w:ascii="Open Sans" w:hAnsi="Open Sans"/>
        </w:rPr>
        <w:t>, edited by Feigenbaum and Feldman.  The article included the first two conversations.</w:t>
      </w:r>
    </w:p>
    <w:p w:rsidR="00673612" w:rsidRPr="00673612" w:rsidRDefault="00673612">
      <w:pPr>
        <w:rPr>
          <w:rFonts w:ascii="Open Sans" w:hAnsi="Open Sans"/>
        </w:rPr>
      </w:pPr>
      <w:r w:rsidRPr="00673612">
        <w:rPr>
          <w:rFonts w:ascii="Open Sans" w:hAnsi="Open Sans"/>
        </w:rPr>
        <w:t xml:space="preserve">The psychotherapist program was described in “ELIZA—A computer program for the study of natural language communication between man and machine,” by J. Weizenbaum, published in the computer magazine </w:t>
      </w:r>
      <w:r w:rsidRPr="00673612">
        <w:rPr>
          <w:rFonts w:ascii="Open Sans" w:hAnsi="Open Sans"/>
          <w:i/>
        </w:rPr>
        <w:t>Communications of the Association for Computing Machinery</w:t>
      </w:r>
      <w:r w:rsidRPr="00673612">
        <w:rPr>
          <w:rFonts w:ascii="Open Sans" w:hAnsi="Open Sans"/>
        </w:rPr>
        <w:t xml:space="preserve"> in 1966. </w:t>
      </w:r>
    </w:p>
    <w:p w:rsidR="00673612" w:rsidRPr="00673612" w:rsidRDefault="00673612">
      <w:pPr>
        <w:rPr>
          <w:rFonts w:ascii="Open Sans" w:hAnsi="Open Sans"/>
        </w:rPr>
      </w:pPr>
      <w:r w:rsidRPr="00673612">
        <w:rPr>
          <w:rFonts w:ascii="Open Sans" w:hAnsi="Open Sans"/>
        </w:rPr>
        <w:lastRenderedPageBreak/>
        <w:t xml:space="preserve">The blocks-world robot program is described in a PhD thesis by Terry Winograd which was published as a book entitled </w:t>
      </w:r>
      <w:r w:rsidRPr="00673612">
        <w:rPr>
          <w:rFonts w:ascii="Open Sans" w:hAnsi="Open Sans"/>
          <w:i/>
        </w:rPr>
        <w:t>Understanding natural language</w:t>
      </w:r>
      <w:r w:rsidRPr="00673612">
        <w:rPr>
          <w:rFonts w:ascii="Open Sans" w:hAnsi="Open Sans"/>
        </w:rPr>
        <w:t xml:space="preserve"> (Academic Press, New York, 1972).  </w:t>
      </w:r>
    </w:p>
    <w:p w:rsidR="00673612" w:rsidRPr="00673612" w:rsidRDefault="00673612" w:rsidP="00894B96">
      <w:pPr>
        <w:rPr>
          <w:rFonts w:ascii="Open Sans" w:hAnsi="Open Sans"/>
        </w:rPr>
      </w:pPr>
      <w:r w:rsidRPr="00673612">
        <w:rPr>
          <w:rFonts w:ascii="Open Sans" w:hAnsi="Open Sans"/>
        </w:rPr>
        <w:t xml:space="preserve">The program that generated the story of Truman and Horace is described in “A planning mechanism for generating story text,” by Tony Smith and Ian Witten, published in the </w:t>
      </w:r>
      <w:r w:rsidRPr="00673612">
        <w:rPr>
          <w:rFonts w:ascii="Open Sans" w:hAnsi="Open Sans"/>
          <w:i/>
        </w:rPr>
        <w:t>Proceedings of the 10th International Conference on Computing and the Humanities</w:t>
      </w:r>
      <w:r w:rsidRPr="00673612">
        <w:rPr>
          <w:rFonts w:ascii="Open Sans" w:hAnsi="Open Sans"/>
        </w:rPr>
        <w:t xml:space="preserve"> in 1990.</w:t>
      </w:r>
    </w:p>
    <w:p w:rsidR="00CF14BE" w:rsidRPr="00673612" w:rsidRDefault="00CF14BE">
      <w:pPr>
        <w:rPr>
          <w:rFonts w:ascii="Open Sans" w:hAnsi="Open Sans"/>
        </w:rPr>
      </w:pPr>
    </w:p>
    <w:sectPr w:rsidR="00CF14BE" w:rsidRPr="00673612">
      <w:pgSz w:w="11906" w:h="16838"/>
      <w:pgMar w:top="1418" w:right="1701" w:bottom="1985" w:left="1701" w:header="709"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64E6" w:rsidRDefault="001A64E6">
      <w:r>
        <w:separator/>
      </w:r>
    </w:p>
    <w:p w:rsidR="001A64E6" w:rsidRDefault="001A64E6"/>
  </w:endnote>
  <w:endnote w:type="continuationSeparator" w:id="0">
    <w:p w:rsidR="001A64E6" w:rsidRDefault="001A64E6">
      <w:r>
        <w:continuationSeparator/>
      </w:r>
    </w:p>
    <w:p w:rsidR="001A64E6" w:rsidRDefault="001A64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ヒラギノ角ゴ Pro W3">
    <w:panose1 w:val="00000000000000000000"/>
    <w:charset w:val="80"/>
    <w:family w:val="roman"/>
    <w:notTrueType/>
    <w:pitch w:val="default"/>
  </w:font>
  <w:font w:name="Helvetica">
    <w:panose1 w:val="020B0604020202020204"/>
    <w:charset w:val="00"/>
    <w:family w:val="swiss"/>
    <w:pitch w:val="variable"/>
    <w:sig w:usb0="00000003" w:usb1="00000000" w:usb2="00000000" w:usb3="00000000" w:csb0="00000001" w:csb1="00000000"/>
  </w:font>
  <w:font w:name="Open Sans">
    <w:altName w:val="Times New Roman"/>
    <w:charset w:val="01"/>
    <w:family w:val="roman"/>
    <w:pitch w:val="variable"/>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Wingdings 3">
    <w:panose1 w:val="05040102010807070707"/>
    <w:charset w:val="02"/>
    <w:family w:val="roman"/>
    <w:pitch w:val="variable"/>
    <w:sig w:usb0="00000000" w:usb1="10000000" w:usb2="00000000" w:usb3="00000000" w:csb0="80000000" w:csb1="00000000"/>
  </w:font>
  <w:font w:name="Times">
    <w:altName w:val="Times New Roman"/>
    <w:panose1 w:val="020206030504050203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Pr="00F23A25" w:rsidRDefault="005170B5">
    <w:pPr>
      <w:pStyle w:val="Footer"/>
      <w:ind w:firstLine="567"/>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4</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5</w:t>
    </w:r>
    <w:r>
      <w:fldChar w:fldCharType="end"/>
    </w:r>
  </w:p>
  <w:p w:rsidR="005170B5" w:rsidRDefault="005170B5">
    <w:pPr>
      <w:pStyle w:val="Footer"/>
    </w:pPr>
    <w:r>
      <w:t>© 2015 Computer Science Unplugged (csunplugged.org)</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6</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Pr>
        <w:noProof/>
      </w:rPr>
      <w:t>15</w:t>
    </w:r>
    <w:r>
      <w:fldChar w:fldCharType="end"/>
    </w:r>
  </w:p>
  <w:p w:rsidR="005170B5" w:rsidRDefault="005170B5">
    <w:pPr>
      <w:pStyle w:val="Footer"/>
    </w:pPr>
    <w:r>
      <w:t>© 2015 Computer Science Unplugged (csunplugged.org)</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8</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9</w:t>
    </w:r>
    <w:r>
      <w:fldChar w:fldCharType="end"/>
    </w:r>
  </w:p>
  <w:p w:rsidR="005170B5" w:rsidRDefault="005170B5">
    <w:pPr>
      <w:pStyle w:val="Footer"/>
    </w:pPr>
    <w:r>
      <w:t>© 2015 Computer Science Unplugged (csunplugged.org)</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10</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11</w:t>
    </w:r>
    <w:r>
      <w:fldChar w:fldCharType="end"/>
    </w:r>
  </w:p>
  <w:p w:rsidR="005170B5" w:rsidRDefault="005170B5">
    <w:pPr>
      <w:pStyle w:val="Footer"/>
    </w:pPr>
    <w:r>
      <w:t>© 2015 Computer Science Unplugged (csunplugged.org)</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14</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13</w:t>
    </w:r>
    <w:r>
      <w:fldChar w:fldCharType="end"/>
    </w:r>
  </w:p>
  <w:p w:rsidR="005170B5" w:rsidRDefault="005170B5">
    <w:pPr>
      <w:pStyle w:val="Footer"/>
    </w:pPr>
    <w:r>
      <w:t>© 2015 Computer Science Unplugged (csunplugged.org)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ind w:firstLine="567"/>
    </w:pPr>
    <w:r>
      <w:t>Photocopiable for classroom use only.</w:t>
    </w:r>
    <w:r>
      <w:tab/>
    </w:r>
    <w:r>
      <w:tab/>
    </w:r>
  </w:p>
  <w:p w:rsidR="005170B5" w:rsidRDefault="005170B5">
    <w:pPr>
      <w:pStyle w:val="Footer"/>
      <w:ind w:firstLine="567"/>
    </w:pPr>
    <w:r>
      <w:t>© 2010 Computer Science Unplugged (csunplugged.org)</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Pr>
        <w:noProof/>
      </w:rPr>
      <w:t>16</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15</w:t>
    </w:r>
    <w:r>
      <w:fldChar w:fldCharType="end"/>
    </w:r>
  </w:p>
  <w:p w:rsidR="005170B5" w:rsidRDefault="005170B5">
    <w:pPr>
      <w:pStyle w:val="Footer"/>
    </w:pPr>
    <w:r>
      <w:t>© 2015 Computer Science Unplugged (csunplugged.org)</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16</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Pr>
        <w:noProof/>
      </w:rPr>
      <w:t>17</w:t>
    </w:r>
    <w:r>
      <w:fldChar w:fldCharType="end"/>
    </w:r>
  </w:p>
  <w:p w:rsidR="005170B5" w:rsidRDefault="005170B5">
    <w:pPr>
      <w:pStyle w:val="Footer"/>
    </w:pPr>
    <w:r>
      <w:t>© 2015 Computer Science Unplugged (csunplugged.org)</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32</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25</w:t>
    </w:r>
    <w:r>
      <w:fldChar w:fldCharType="end"/>
    </w:r>
  </w:p>
  <w:p w:rsidR="005170B5" w:rsidRDefault="005170B5">
    <w:pPr>
      <w:pStyle w:val="Footer"/>
    </w:pPr>
    <w:r>
      <w:t>© 2015 Computer Science Unplugged (csunplugged.org)</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032A95">
      <w:rPr>
        <w:rStyle w:val="PageNumber"/>
        <w:noProof/>
      </w:rPr>
      <w:t>31</w:t>
    </w:r>
    <w:r>
      <w:rPr>
        <w:rStyle w:val="PageNumber"/>
      </w:rPr>
      <w:fldChar w:fldCharType="end"/>
    </w:r>
  </w:p>
  <w:p w:rsidR="005170B5" w:rsidRDefault="005170B5">
    <w:pPr>
      <w:pStyle w:val="Footer"/>
    </w:pPr>
    <w:r>
      <w:t>© 2015 Computer Science Unplugged (csunplugged.org)</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33</w:t>
    </w:r>
    <w:r>
      <w:fldChar w:fldCharType="end"/>
    </w:r>
  </w:p>
  <w:p w:rsidR="005170B5" w:rsidRDefault="005170B5">
    <w:pPr>
      <w:pStyle w:val="Footer"/>
    </w:pPr>
    <w:r>
      <w:t>© 2015 Computer Science Unplugged (csunplugged.org)</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Bdr>
        <w:top w:val="none" w:sz="0" w:space="0" w:color="auto"/>
      </w:pBd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Pr>
        <w:noProof/>
      </w:rPr>
      <w:t>35</w:t>
    </w:r>
    <w:r>
      <w:fldChar w:fldCharType="end"/>
    </w:r>
  </w:p>
  <w:p w:rsidR="005170B5" w:rsidRDefault="005170B5">
    <w:pPr>
      <w:pStyle w:val="Footer"/>
    </w:pPr>
    <w:r>
      <w:t>© 2015 Computer Science Unplugged (csunplugged.org)</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35</w:t>
    </w:r>
    <w:r>
      <w:fldChar w:fldCharType="end"/>
    </w:r>
  </w:p>
  <w:p w:rsidR="005170B5" w:rsidRDefault="005170B5">
    <w:pPr>
      <w:pStyle w:val="Footer"/>
    </w:pPr>
    <w:r>
      <w:t>© 2015 Computer Science Unplugged (csunplugged.org)</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37</w:t>
    </w:r>
    <w:r>
      <w:fldChar w:fldCharType="end"/>
    </w:r>
  </w:p>
  <w:p w:rsidR="005170B5" w:rsidRDefault="005170B5">
    <w:pPr>
      <w:pStyle w:val="Footer"/>
    </w:pPr>
    <w:r>
      <w:t>© 2015 Computer Science Unplugged (csunplugged.org)</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43</w:t>
    </w:r>
    <w:r>
      <w:fldChar w:fldCharType="end"/>
    </w:r>
  </w:p>
  <w:p w:rsidR="005170B5" w:rsidRDefault="005170B5">
    <w:pPr>
      <w:pStyle w:val="Footer"/>
    </w:pPr>
    <w:r>
      <w:t>© 2015 Computer Science Unplugged (csunplugged.org)</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60"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121</w:t>
    </w:r>
    <w:r>
      <w:fldChar w:fldCharType="end"/>
    </w:r>
  </w:p>
  <w:p w:rsidR="005170B5" w:rsidRDefault="005170B5">
    <w:pPr>
      <w:pStyle w:val="Footer"/>
    </w:pPr>
    <w:r>
      <w:t>© 2015 Computer Science Unplugged (csunplugged.org)</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rsidP="00345F79">
    <w:pPr>
      <w:spacing w:after="0"/>
      <w:ind w:left="0" w:right="360" w:firstLine="567"/>
      <w:rPr>
        <w:sz w:val="12"/>
      </w:rPr>
    </w:pPr>
  </w:p>
  <w:p w:rsidR="005170B5" w:rsidRDefault="005170B5" w:rsidP="00345F79">
    <w:pPr>
      <w:pStyle w:val="Footer"/>
      <w:pBdr>
        <w:top w:val="single" w:sz="4" w:space="1" w:color="auto"/>
      </w:pBd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F91F3E">
      <w:rPr>
        <w:rStyle w:val="PageNumber"/>
        <w:noProof/>
      </w:rPr>
      <w:t>163</w:t>
    </w:r>
    <w:r>
      <w:rPr>
        <w:rStyle w:val="PageNumber"/>
      </w:rPr>
      <w:fldChar w:fldCharType="end"/>
    </w:r>
  </w:p>
  <w:p w:rsidR="005170B5" w:rsidRDefault="005170B5" w:rsidP="00345F79">
    <w:pPr>
      <w:pStyle w:val="Footer"/>
      <w:pBdr>
        <w:top w:val="single" w:sz="4" w:space="1" w:color="auto"/>
      </w:pBdr>
    </w:pPr>
    <w:r>
      <w:t>© 2015 Computer Science Unplugged (csunplugged.org)</w:t>
    </w:r>
  </w:p>
  <w:p w:rsidR="005170B5" w:rsidRPr="00345F79" w:rsidRDefault="005170B5" w:rsidP="00345F79">
    <w:pPr>
      <w:pStyle w:val="Footer"/>
      <w:pBdr>
        <w:top w:val="single" w:sz="4" w:space="1"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clear" w:pos="8306"/>
        <w:tab w:val="right" w:pos="8460"/>
      </w:tabs>
    </w:pPr>
    <w:r>
      <w:rPr>
        <w:rStyle w:val="PageNumber"/>
      </w:rPr>
      <w:fldChar w:fldCharType="begin"/>
    </w:r>
    <w:r>
      <w:rPr>
        <w:rStyle w:val="PageNumber"/>
      </w:rPr>
      <w:instrText xml:space="preserve"> PAGE </w:instrText>
    </w:r>
    <w:r>
      <w:rPr>
        <w:rStyle w:val="PageNumber"/>
      </w:rPr>
      <w:fldChar w:fldCharType="separate"/>
    </w:r>
    <w:r w:rsidR="00032A95">
      <w:rPr>
        <w:rStyle w:val="PageNumber"/>
        <w:noProof/>
      </w:rPr>
      <w:t>vi</w:t>
    </w:r>
    <w:r>
      <w:rPr>
        <w:rStyle w:val="PageNumber"/>
      </w:rPr>
      <w:fldChar w:fldCharType="end"/>
    </w:r>
    <w:r>
      <w:rPr>
        <w:rStyle w:val="PageNumber"/>
      </w:rPr>
      <w:tab/>
    </w:r>
    <w:r>
      <w:rPr>
        <w:rStyle w:val="PageNumber"/>
      </w:rPr>
      <w:tab/>
    </w:r>
    <w:r>
      <w:t>Licensed under Creative Commons</w:t>
    </w:r>
  </w:p>
  <w:p w:rsidR="005170B5" w:rsidRPr="00F23A25" w:rsidRDefault="005170B5">
    <w:pPr>
      <w:pStyle w:val="Footer"/>
      <w:ind w:firstLine="567"/>
      <w:jc w:val="right"/>
    </w:pPr>
    <w:r w:rsidRPr="00F23A25">
      <w:t>© 2015 Computer Science Unplugged (csunplugged.org)</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032A95">
      <w:rPr>
        <w:rStyle w:val="PageNumber"/>
        <w:noProof/>
      </w:rPr>
      <w:t>v</w:t>
    </w:r>
    <w:r>
      <w:rPr>
        <w:rStyle w:val="PageNumber"/>
      </w:rPr>
      <w:fldChar w:fldCharType="end"/>
    </w:r>
  </w:p>
  <w:p w:rsidR="005170B5" w:rsidRDefault="005170B5">
    <w:pPr>
      <w:pStyle w:val="Footer"/>
    </w:pPr>
    <w:r>
      <w:t>© 2015 Computer Science Unplugged (csunplugged.org)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Pr>
        <w:noProof/>
      </w:rPr>
      <w:t>2</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1</w:t>
    </w:r>
    <w:r>
      <w:fldChar w:fldCharType="end"/>
    </w:r>
  </w:p>
  <w:p w:rsidR="005170B5" w:rsidRDefault="005170B5">
    <w:pPr>
      <w:pStyle w:val="Footer"/>
    </w:pPr>
    <w:r>
      <w:t>© 2015 Computer Science Unplugged (csunplugged.org)</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ooter"/>
      <w:tabs>
        <w:tab w:val="right" w:pos="8460"/>
      </w:tabs>
    </w:pPr>
    <w:r>
      <w:fldChar w:fldCharType="begin"/>
    </w:r>
    <w:r>
      <w:instrText>PAGE</w:instrText>
    </w:r>
    <w:r>
      <w:fldChar w:fldCharType="separate"/>
    </w:r>
    <w:r w:rsidR="00032A95">
      <w:rPr>
        <w:noProof/>
      </w:rPr>
      <w:t>2</w:t>
    </w:r>
    <w:r>
      <w:fldChar w:fldCharType="end"/>
    </w:r>
    <w:r>
      <w:rPr>
        <w:rStyle w:val="PageNumber"/>
      </w:rPr>
      <w:tab/>
    </w:r>
    <w:r>
      <w:rPr>
        <w:rStyle w:val="PageNumber"/>
      </w:rPr>
      <w:tab/>
    </w:r>
    <w:r>
      <w:t>Licensed under Creative Commons</w:t>
    </w:r>
  </w:p>
  <w:p w:rsidR="005170B5" w:rsidRDefault="005170B5">
    <w:pPr>
      <w:pStyle w:val="Footer"/>
      <w:ind w:firstLine="567"/>
      <w:jc w:val="right"/>
    </w:pPr>
    <w:r>
      <w:t>© 2015 Computer Science Unplugged (csunplugged.org)</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spacing w:after="0"/>
      <w:ind w:left="0" w:right="357" w:firstLine="567"/>
      <w:rPr>
        <w:sz w:val="12"/>
      </w:rPr>
    </w:pPr>
  </w:p>
  <w:p w:rsidR="005170B5" w:rsidRDefault="005170B5">
    <w:pPr>
      <w:pStyle w:val="Footer"/>
      <w:tabs>
        <w:tab w:val="right" w:pos="8460"/>
      </w:tabs>
    </w:pPr>
    <w:r>
      <w:t>Licensed under Creative Commons</w:t>
    </w:r>
    <w:r>
      <w:tab/>
    </w:r>
    <w:r>
      <w:tab/>
    </w:r>
    <w:r>
      <w:fldChar w:fldCharType="begin"/>
    </w:r>
    <w:r>
      <w:instrText>PAGE</w:instrText>
    </w:r>
    <w:r>
      <w:fldChar w:fldCharType="separate"/>
    </w:r>
    <w:r w:rsidR="00032A95">
      <w:rPr>
        <w:noProof/>
      </w:rPr>
      <w:t>3</w:t>
    </w:r>
    <w:r>
      <w:fldChar w:fldCharType="end"/>
    </w:r>
  </w:p>
  <w:p w:rsidR="005170B5" w:rsidRDefault="005170B5">
    <w:pPr>
      <w:pStyle w:val="Footer"/>
    </w:pPr>
    <w:r>
      <w:t>© 2015 Computer Science Unplugged (csunplugged.org)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64E6" w:rsidRDefault="001A64E6">
      <w:r>
        <w:separator/>
      </w:r>
    </w:p>
    <w:p w:rsidR="001A64E6" w:rsidRDefault="001A64E6"/>
  </w:footnote>
  <w:footnote w:type="continuationSeparator" w:id="0">
    <w:p w:rsidR="001A64E6" w:rsidRDefault="001A64E6">
      <w:r>
        <w:continuationSeparator/>
      </w:r>
    </w:p>
    <w:p w:rsidR="001A64E6" w:rsidRDefault="001A64E6"/>
  </w:footnote>
  <w:footnote w:id="1">
    <w:p w:rsidR="005170B5" w:rsidRDefault="005170B5" w:rsidP="006244A1">
      <w:r>
        <w:footnoteRef/>
      </w:r>
      <w:r>
        <w:tab/>
      </w:r>
    </w:p>
    <w:p w:rsidR="005170B5" w:rsidRPr="006244A1" w:rsidRDefault="005170B5" w:rsidP="006244A1">
      <w:pPr>
        <w:pStyle w:val="FootnoteText"/>
        <w:rPr>
          <w:lang w:val="fr-CA"/>
        </w:rPr>
      </w:pPr>
      <w:r>
        <w:tab/>
      </w:r>
      <w:r w:rsidRPr="006244A1">
        <w:rPr>
          <w:lang w:val="fr-CA"/>
        </w:rPr>
        <w:t xml:space="preserve"> Nema veze sa prvim autorom.</w:t>
      </w:r>
    </w:p>
  </w:footnote>
  <w:footnote w:id="2">
    <w:p w:rsidR="005170B5" w:rsidRDefault="005170B5" w:rsidP="006244A1">
      <w:r>
        <w:footnoteRef/>
      </w:r>
      <w:r>
        <w:tab/>
      </w:r>
    </w:p>
    <w:p w:rsidR="005170B5" w:rsidRDefault="005170B5" w:rsidP="006244A1">
      <w:pPr>
        <w:pStyle w:val="FootnoteText"/>
      </w:pPr>
      <w:r>
        <w:tab/>
        <w:t xml:space="preserve"> U stvari, aktivnost za kompresiju teksta je predložena od strane </w:t>
      </w:r>
      <w:r>
        <w:rPr>
          <w:lang w:val="en-US"/>
        </w:rPr>
        <w:t>Michael.</w:t>
      </w:r>
    </w:p>
  </w:footnote>
  <w:footnote w:id="3">
    <w:p w:rsidR="005170B5" w:rsidRPr="004A0918" w:rsidRDefault="005170B5" w:rsidP="00894B96">
      <w:pPr>
        <w:pStyle w:val="FootnoteText1"/>
        <w:rPr>
          <w:rFonts w:ascii="Open Sans" w:hAnsi="Open Sans"/>
          <w:sz w:val="22"/>
          <w:szCs w:val="22"/>
          <w:lang w:eastAsia="en-US"/>
        </w:rPr>
      </w:pPr>
      <w:r w:rsidRPr="004A0918">
        <w:rPr>
          <w:rFonts w:ascii="Open Sans" w:hAnsi="Open Sans"/>
          <w:sz w:val="22"/>
          <w:szCs w:val="22"/>
          <w:vertAlign w:val="superscript"/>
          <w:lang w:eastAsia="en-US"/>
        </w:rPr>
        <w:footnoteRef/>
      </w:r>
      <w:r w:rsidRPr="004A0918">
        <w:rPr>
          <w:rFonts w:ascii="Open Sans" w:hAnsi="Open Sans"/>
          <w:sz w:val="22"/>
          <w:szCs w:val="22"/>
          <w:lang w:eastAsia="en-US"/>
        </w:rPr>
        <w:t xml:space="preserve"> With apologies to Roald Dahl. You’ll know about the Oompa-Loompas if you’ve read his </w:t>
      </w:r>
      <w:r w:rsidRPr="004A0918">
        <w:rPr>
          <w:rFonts w:ascii="Open Sans" w:hAnsi="Open Sans"/>
          <w:sz w:val="22"/>
          <w:szCs w:val="22"/>
        </w:rPr>
        <w:t>wonderful</w:t>
      </w:r>
      <w:r w:rsidRPr="004A0918">
        <w:rPr>
          <w:rFonts w:ascii="Open Sans" w:hAnsi="Open Sans"/>
          <w:sz w:val="22"/>
          <w:szCs w:val="22"/>
          <w:lang w:eastAsia="en-US"/>
        </w:rPr>
        <w:t xml:space="preserve"> tale Charlie and the Chocolate Factory. If not, never mind: the plot is not relevant to this activity.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0B5" w:rsidRDefault="005170B5">
    <w:pPr>
      <w:pStyle w:val="FreeForm"/>
      <w:rPr>
        <w:rFonts w:eastAsia="Times New Roman"/>
        <w:color w:val="auto"/>
        <w:lang w:eastAsia="en-US" w:bidi="x-no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684617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3EAE86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496DF8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8B433B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00C4B4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BEF79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C4A2B4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80BB4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A0A2F8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956B86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4"/>
    <w:multiLevelType w:val="multilevel"/>
    <w:tmpl w:val="8368A310"/>
    <w:numStyleLink w:val="Legal"/>
  </w:abstractNum>
  <w:abstractNum w:abstractNumId="11" w15:restartNumberingAfterBreak="0">
    <w:nsid w:val="00000005"/>
    <w:multiLevelType w:val="multilevel"/>
    <w:tmpl w:val="53AA034A"/>
    <w:lvl w:ilvl="0">
      <w:start w:val="1"/>
      <w:numFmt w:val="decimal"/>
      <w:pStyle w:val="InstList"/>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2" w15:restartNumberingAfterBreak="0">
    <w:nsid w:val="00000008"/>
    <w:multiLevelType w:val="multilevel"/>
    <w:tmpl w:val="8368A310"/>
    <w:numStyleLink w:val="Legal"/>
  </w:abstractNum>
  <w:abstractNum w:abstractNumId="13" w15:restartNumberingAfterBreak="0">
    <w:nsid w:val="00000009"/>
    <w:multiLevelType w:val="multilevel"/>
    <w:tmpl w:val="8368A310"/>
    <w:numStyleLink w:val="Legal"/>
  </w:abstractNum>
  <w:abstractNum w:abstractNumId="14" w15:restartNumberingAfterBreak="0">
    <w:nsid w:val="0000000A"/>
    <w:multiLevelType w:val="multilevel"/>
    <w:tmpl w:val="8368A310"/>
    <w:numStyleLink w:val="Legal"/>
  </w:abstractNum>
  <w:abstractNum w:abstractNumId="15" w15:restartNumberingAfterBreak="0">
    <w:nsid w:val="0000000B"/>
    <w:multiLevelType w:val="multilevel"/>
    <w:tmpl w:val="8368A310"/>
    <w:numStyleLink w:val="Legal"/>
  </w:abstractNum>
  <w:abstractNum w:abstractNumId="16" w15:restartNumberingAfterBreak="0">
    <w:nsid w:val="0000000C"/>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7" w15:restartNumberingAfterBreak="0">
    <w:nsid w:val="0000000D"/>
    <w:multiLevelType w:val="multilevel"/>
    <w:tmpl w:val="8368A310"/>
    <w:numStyleLink w:val="Legal"/>
  </w:abstractNum>
  <w:abstractNum w:abstractNumId="18" w15:restartNumberingAfterBreak="0">
    <w:nsid w:val="0000000E"/>
    <w:multiLevelType w:val="multilevel"/>
    <w:tmpl w:val="8368A310"/>
    <w:numStyleLink w:val="Legal"/>
  </w:abstractNum>
  <w:abstractNum w:abstractNumId="19" w15:restartNumberingAfterBreak="0">
    <w:nsid w:val="00000010"/>
    <w:multiLevelType w:val="multilevel"/>
    <w:tmpl w:val="C72440B2"/>
    <w:numStyleLink w:val="Bullet"/>
  </w:abstractNum>
  <w:abstractNum w:abstractNumId="20" w15:restartNumberingAfterBreak="0">
    <w:nsid w:val="0052732C"/>
    <w:multiLevelType w:val="hybridMultilevel"/>
    <w:tmpl w:val="8368A310"/>
    <w:styleLink w:val="Legal"/>
    <w:lvl w:ilvl="0" w:tplc="CACECF8A">
      <w:start w:val="1"/>
      <w:numFmt w:val="decimal"/>
      <w:lvlText w:val="%1."/>
      <w:lvlJc w:val="left"/>
      <w:pPr>
        <w:tabs>
          <w:tab w:val="num" w:pos="1287"/>
        </w:tabs>
        <w:ind w:left="1287" w:hanging="360"/>
      </w:pPr>
    </w:lvl>
    <w:lvl w:ilvl="1" w:tplc="9B466C5E" w:tentative="1">
      <w:start w:val="1"/>
      <w:numFmt w:val="lowerLetter"/>
      <w:lvlText w:val="%2."/>
      <w:lvlJc w:val="left"/>
      <w:pPr>
        <w:tabs>
          <w:tab w:val="num" w:pos="2007"/>
        </w:tabs>
        <w:ind w:left="2007" w:hanging="360"/>
      </w:pPr>
    </w:lvl>
    <w:lvl w:ilvl="2" w:tplc="D9927076" w:tentative="1">
      <w:start w:val="1"/>
      <w:numFmt w:val="lowerRoman"/>
      <w:lvlText w:val="%3."/>
      <w:lvlJc w:val="right"/>
      <w:pPr>
        <w:tabs>
          <w:tab w:val="num" w:pos="2727"/>
        </w:tabs>
        <w:ind w:left="2727" w:hanging="180"/>
      </w:pPr>
    </w:lvl>
    <w:lvl w:ilvl="3" w:tplc="FE84CE9A" w:tentative="1">
      <w:start w:val="1"/>
      <w:numFmt w:val="decimal"/>
      <w:lvlText w:val="%4."/>
      <w:lvlJc w:val="left"/>
      <w:pPr>
        <w:tabs>
          <w:tab w:val="num" w:pos="3447"/>
        </w:tabs>
        <w:ind w:left="3447" w:hanging="360"/>
      </w:pPr>
    </w:lvl>
    <w:lvl w:ilvl="4" w:tplc="96E8C618" w:tentative="1">
      <w:start w:val="1"/>
      <w:numFmt w:val="lowerLetter"/>
      <w:lvlText w:val="%5."/>
      <w:lvlJc w:val="left"/>
      <w:pPr>
        <w:tabs>
          <w:tab w:val="num" w:pos="4167"/>
        </w:tabs>
        <w:ind w:left="4167" w:hanging="360"/>
      </w:pPr>
    </w:lvl>
    <w:lvl w:ilvl="5" w:tplc="35685D6A" w:tentative="1">
      <w:start w:val="1"/>
      <w:numFmt w:val="lowerRoman"/>
      <w:lvlText w:val="%6."/>
      <w:lvlJc w:val="right"/>
      <w:pPr>
        <w:tabs>
          <w:tab w:val="num" w:pos="4887"/>
        </w:tabs>
        <w:ind w:left="4887" w:hanging="180"/>
      </w:pPr>
    </w:lvl>
    <w:lvl w:ilvl="6" w:tplc="2004BE20" w:tentative="1">
      <w:start w:val="1"/>
      <w:numFmt w:val="decimal"/>
      <w:lvlText w:val="%7."/>
      <w:lvlJc w:val="left"/>
      <w:pPr>
        <w:tabs>
          <w:tab w:val="num" w:pos="5607"/>
        </w:tabs>
        <w:ind w:left="5607" w:hanging="360"/>
      </w:pPr>
    </w:lvl>
    <w:lvl w:ilvl="7" w:tplc="5BB6B29E" w:tentative="1">
      <w:start w:val="1"/>
      <w:numFmt w:val="lowerLetter"/>
      <w:lvlText w:val="%8."/>
      <w:lvlJc w:val="left"/>
      <w:pPr>
        <w:tabs>
          <w:tab w:val="num" w:pos="6327"/>
        </w:tabs>
        <w:ind w:left="6327" w:hanging="360"/>
      </w:pPr>
    </w:lvl>
    <w:lvl w:ilvl="8" w:tplc="02A26978" w:tentative="1">
      <w:start w:val="1"/>
      <w:numFmt w:val="lowerRoman"/>
      <w:lvlText w:val="%9."/>
      <w:lvlJc w:val="right"/>
      <w:pPr>
        <w:tabs>
          <w:tab w:val="num" w:pos="7047"/>
        </w:tabs>
        <w:ind w:left="7047" w:hanging="180"/>
      </w:pPr>
    </w:lvl>
  </w:abstractNum>
  <w:abstractNum w:abstractNumId="21" w15:restartNumberingAfterBreak="0">
    <w:nsid w:val="01F66048"/>
    <w:multiLevelType w:val="hybridMultilevel"/>
    <w:tmpl w:val="2FCC2210"/>
    <w:lvl w:ilvl="0" w:tplc="42C85F00">
      <w:start w:val="1"/>
      <w:numFmt w:val="decimal"/>
      <w:pStyle w:val="WorksheetNumbered"/>
      <w:lvlText w:val="%1."/>
      <w:lvlJc w:val="left"/>
      <w:pPr>
        <w:tabs>
          <w:tab w:val="num" w:pos="1134"/>
        </w:tabs>
        <w:ind w:left="1134" w:hanging="567"/>
      </w:pPr>
      <w:rPr>
        <w:rFonts w:hint="default"/>
      </w:rPr>
    </w:lvl>
    <w:lvl w:ilvl="1" w:tplc="04090019">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2" w15:restartNumberingAfterBreak="0">
    <w:nsid w:val="04555420"/>
    <w:multiLevelType w:val="multilevel"/>
    <w:tmpl w:val="18E6A556"/>
    <w:lvl w:ilvl="0">
      <w:start w:val="1"/>
      <w:numFmt w:val="bullet"/>
      <w:lvlText w:val=""/>
      <w:lvlJc w:val="left"/>
      <w:pPr>
        <w:tabs>
          <w:tab w:val="num" w:pos="1287"/>
        </w:tabs>
        <w:ind w:left="1287" w:hanging="360"/>
      </w:pPr>
      <w:rPr>
        <w:rFonts w:ascii="Wingdings" w:hAnsi="Wingdings" w:cs="Wingdings" w:hint="default"/>
        <w:sz w:val="3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061E7010"/>
    <w:multiLevelType w:val="multilevel"/>
    <w:tmpl w:val="AA62F312"/>
    <w:lvl w:ilvl="0">
      <w:start w:val="1"/>
      <w:numFmt w:val="bullet"/>
      <w:lvlText w:val=""/>
      <w:lvlJc w:val="left"/>
      <w:pPr>
        <w:tabs>
          <w:tab w:val="num" w:pos="924"/>
        </w:tabs>
        <w:ind w:left="924" w:hanging="385"/>
      </w:pPr>
      <w:rPr>
        <w:rFonts w:ascii="Wingdings" w:hAnsi="Wingdings" w:cs="Wingdings" w:hint="default"/>
        <w:b/>
        <w:sz w:val="18"/>
      </w:rPr>
    </w:lvl>
    <w:lvl w:ilvl="1">
      <w:start w:val="1"/>
      <w:numFmt w:val="decimal"/>
      <w:lvlText w:val="%2."/>
      <w:lvlJc w:val="left"/>
      <w:pPr>
        <w:tabs>
          <w:tab w:val="num" w:pos="1647"/>
        </w:tabs>
        <w:ind w:left="1647" w:hanging="567"/>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14177846"/>
    <w:multiLevelType w:val="multilevel"/>
    <w:tmpl w:val="C72440B2"/>
    <w:styleLink w:val="Bullet"/>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16EE60B7"/>
    <w:multiLevelType w:val="multilevel"/>
    <w:tmpl w:val="465C9E7A"/>
    <w:lvl w:ilvl="0">
      <w:start w:val="1"/>
      <w:numFmt w:val="decimal"/>
      <w:lvlText w:val="%1."/>
      <w:lvlJc w:val="left"/>
      <w:pPr>
        <w:tabs>
          <w:tab w:val="num" w:pos="1287"/>
        </w:tabs>
        <w:ind w:left="1287" w:hanging="360"/>
      </w:p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26" w15:restartNumberingAfterBreak="0">
    <w:nsid w:val="1C2D179A"/>
    <w:multiLevelType w:val="hybridMultilevel"/>
    <w:tmpl w:val="2070EA78"/>
    <w:lvl w:ilvl="0" w:tplc="69BCDD6C">
      <w:start w:val="1"/>
      <w:numFmt w:val="decimal"/>
      <w:lvlText w:val="%1."/>
      <w:lvlJc w:val="left"/>
      <w:pPr>
        <w:tabs>
          <w:tab w:val="num" w:pos="567"/>
        </w:tabs>
        <w:ind w:left="567" w:hanging="567"/>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1C4B2D02"/>
    <w:multiLevelType w:val="hybridMultilevel"/>
    <w:tmpl w:val="A386B30C"/>
    <w:lvl w:ilvl="0" w:tplc="828000FC">
      <w:start w:val="1"/>
      <w:numFmt w:val="decimal"/>
      <w:lvlText w:val="%1."/>
      <w:lvlJc w:val="left"/>
      <w:pPr>
        <w:tabs>
          <w:tab w:val="num" w:pos="899"/>
        </w:tabs>
        <w:ind w:left="899" w:hanging="53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FE311E2"/>
    <w:multiLevelType w:val="hybridMultilevel"/>
    <w:tmpl w:val="9E04772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415F62"/>
    <w:multiLevelType w:val="hybridMultilevel"/>
    <w:tmpl w:val="0FE4FF24"/>
    <w:lvl w:ilvl="0" w:tplc="828000FC">
      <w:start w:val="1"/>
      <w:numFmt w:val="decimal"/>
      <w:lvlText w:val="%1."/>
      <w:lvlJc w:val="left"/>
      <w:pPr>
        <w:tabs>
          <w:tab w:val="num" w:pos="539"/>
        </w:tabs>
        <w:ind w:left="539" w:hanging="539"/>
      </w:pPr>
      <w:rPr>
        <w:rFonts w:hint="default"/>
      </w:rPr>
    </w:lvl>
    <w:lvl w:ilvl="1" w:tplc="04523066">
      <w:start w:val="1"/>
      <w:numFmt w:val="decimal"/>
      <w:lvlText w:val="%2."/>
      <w:lvlJc w:val="left"/>
      <w:pPr>
        <w:tabs>
          <w:tab w:val="num" w:pos="1826"/>
        </w:tabs>
        <w:ind w:left="1826" w:hanging="539"/>
      </w:pPr>
      <w:rPr>
        <w:rFonts w:hint="default"/>
      </w:rPr>
    </w:lvl>
    <w:lvl w:ilvl="2" w:tplc="18BE8E84" w:tentative="1">
      <w:start w:val="1"/>
      <w:numFmt w:val="bullet"/>
      <w:lvlText w:val=""/>
      <w:lvlJc w:val="left"/>
      <w:pPr>
        <w:tabs>
          <w:tab w:val="num" w:pos="2367"/>
        </w:tabs>
        <w:ind w:left="2367" w:hanging="360"/>
      </w:pPr>
      <w:rPr>
        <w:rFonts w:ascii="Wingdings" w:hAnsi="Wingdings" w:hint="default"/>
      </w:rPr>
    </w:lvl>
    <w:lvl w:ilvl="3" w:tplc="F21E2C3A" w:tentative="1">
      <w:start w:val="1"/>
      <w:numFmt w:val="bullet"/>
      <w:lvlText w:val=""/>
      <w:lvlJc w:val="left"/>
      <w:pPr>
        <w:tabs>
          <w:tab w:val="num" w:pos="3087"/>
        </w:tabs>
        <w:ind w:left="3087" w:hanging="360"/>
      </w:pPr>
      <w:rPr>
        <w:rFonts w:ascii="Symbol" w:hAnsi="Symbol" w:hint="default"/>
      </w:rPr>
    </w:lvl>
    <w:lvl w:ilvl="4" w:tplc="143EDCF4" w:tentative="1">
      <w:start w:val="1"/>
      <w:numFmt w:val="bullet"/>
      <w:lvlText w:val="o"/>
      <w:lvlJc w:val="left"/>
      <w:pPr>
        <w:tabs>
          <w:tab w:val="num" w:pos="3807"/>
        </w:tabs>
        <w:ind w:left="3807" w:hanging="360"/>
      </w:pPr>
      <w:rPr>
        <w:rFonts w:ascii="Courier New" w:hAnsi="Courier New" w:hint="default"/>
      </w:rPr>
    </w:lvl>
    <w:lvl w:ilvl="5" w:tplc="2CA4D890" w:tentative="1">
      <w:start w:val="1"/>
      <w:numFmt w:val="bullet"/>
      <w:lvlText w:val=""/>
      <w:lvlJc w:val="left"/>
      <w:pPr>
        <w:tabs>
          <w:tab w:val="num" w:pos="4527"/>
        </w:tabs>
        <w:ind w:left="4527" w:hanging="360"/>
      </w:pPr>
      <w:rPr>
        <w:rFonts w:ascii="Wingdings" w:hAnsi="Wingdings" w:hint="default"/>
      </w:rPr>
    </w:lvl>
    <w:lvl w:ilvl="6" w:tplc="C762AE96" w:tentative="1">
      <w:start w:val="1"/>
      <w:numFmt w:val="bullet"/>
      <w:lvlText w:val=""/>
      <w:lvlJc w:val="left"/>
      <w:pPr>
        <w:tabs>
          <w:tab w:val="num" w:pos="5247"/>
        </w:tabs>
        <w:ind w:left="5247" w:hanging="360"/>
      </w:pPr>
      <w:rPr>
        <w:rFonts w:ascii="Symbol" w:hAnsi="Symbol" w:hint="default"/>
      </w:rPr>
    </w:lvl>
    <w:lvl w:ilvl="7" w:tplc="1D8033CE" w:tentative="1">
      <w:start w:val="1"/>
      <w:numFmt w:val="bullet"/>
      <w:lvlText w:val="o"/>
      <w:lvlJc w:val="left"/>
      <w:pPr>
        <w:tabs>
          <w:tab w:val="num" w:pos="5967"/>
        </w:tabs>
        <w:ind w:left="5967" w:hanging="360"/>
      </w:pPr>
      <w:rPr>
        <w:rFonts w:ascii="Courier New" w:hAnsi="Courier New" w:hint="default"/>
      </w:rPr>
    </w:lvl>
    <w:lvl w:ilvl="8" w:tplc="DE2CED34" w:tentative="1">
      <w:start w:val="1"/>
      <w:numFmt w:val="bullet"/>
      <w:lvlText w:val=""/>
      <w:lvlJc w:val="left"/>
      <w:pPr>
        <w:tabs>
          <w:tab w:val="num" w:pos="6687"/>
        </w:tabs>
        <w:ind w:left="6687" w:hanging="360"/>
      </w:pPr>
      <w:rPr>
        <w:rFonts w:ascii="Wingdings" w:hAnsi="Wingdings" w:hint="default"/>
      </w:rPr>
    </w:lvl>
  </w:abstractNum>
  <w:abstractNum w:abstractNumId="30" w15:restartNumberingAfterBreak="0">
    <w:nsid w:val="278375D6"/>
    <w:multiLevelType w:val="multilevel"/>
    <w:tmpl w:val="ECC27DCC"/>
    <w:lvl w:ilvl="0">
      <w:start w:val="1"/>
      <w:numFmt w:val="decimal"/>
      <w:lvlText w:val="%1."/>
      <w:lvlJc w:val="left"/>
      <w:pPr>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295F649F"/>
    <w:multiLevelType w:val="multilevel"/>
    <w:tmpl w:val="04A45E2C"/>
    <w:lvl w:ilvl="0">
      <w:start w:val="1"/>
      <w:numFmt w:val="decimal"/>
      <w:lvlText w:val="%1."/>
      <w:lvlJc w:val="left"/>
      <w:pPr>
        <w:tabs>
          <w:tab w:val="num" w:pos="567"/>
        </w:tabs>
        <w:ind w:left="567" w:hanging="360"/>
      </w:pPr>
    </w:lvl>
    <w:lvl w:ilvl="1">
      <w:start w:val="1"/>
      <w:numFmt w:val="lowerLetter"/>
      <w:lvlText w:val="%2."/>
      <w:lvlJc w:val="left"/>
      <w:pPr>
        <w:tabs>
          <w:tab w:val="num" w:pos="1287"/>
        </w:tabs>
        <w:ind w:left="1287" w:hanging="360"/>
      </w:pPr>
    </w:lvl>
    <w:lvl w:ilvl="2">
      <w:start w:val="1"/>
      <w:numFmt w:val="lowerRoman"/>
      <w:lvlText w:val="%3."/>
      <w:lvlJc w:val="right"/>
      <w:pPr>
        <w:tabs>
          <w:tab w:val="num" w:pos="2007"/>
        </w:tabs>
        <w:ind w:left="2007" w:hanging="180"/>
      </w:pPr>
    </w:lvl>
    <w:lvl w:ilvl="3">
      <w:start w:val="1"/>
      <w:numFmt w:val="decimal"/>
      <w:lvlText w:val="%4."/>
      <w:lvlJc w:val="left"/>
      <w:pPr>
        <w:tabs>
          <w:tab w:val="num" w:pos="2727"/>
        </w:tabs>
        <w:ind w:left="2727" w:hanging="360"/>
      </w:pPr>
    </w:lvl>
    <w:lvl w:ilvl="4">
      <w:start w:val="1"/>
      <w:numFmt w:val="lowerLetter"/>
      <w:lvlText w:val="%5."/>
      <w:lvlJc w:val="left"/>
      <w:pPr>
        <w:tabs>
          <w:tab w:val="num" w:pos="3447"/>
        </w:tabs>
        <w:ind w:left="3447" w:hanging="360"/>
      </w:pPr>
    </w:lvl>
    <w:lvl w:ilvl="5">
      <w:start w:val="1"/>
      <w:numFmt w:val="lowerRoman"/>
      <w:lvlText w:val="%6."/>
      <w:lvlJc w:val="right"/>
      <w:pPr>
        <w:tabs>
          <w:tab w:val="num" w:pos="4167"/>
        </w:tabs>
        <w:ind w:left="4167" w:hanging="180"/>
      </w:pPr>
    </w:lvl>
    <w:lvl w:ilvl="6">
      <w:start w:val="1"/>
      <w:numFmt w:val="decimal"/>
      <w:lvlText w:val="%7."/>
      <w:lvlJc w:val="left"/>
      <w:pPr>
        <w:tabs>
          <w:tab w:val="num" w:pos="4887"/>
        </w:tabs>
        <w:ind w:left="4887" w:hanging="360"/>
      </w:pPr>
    </w:lvl>
    <w:lvl w:ilvl="7">
      <w:start w:val="1"/>
      <w:numFmt w:val="lowerLetter"/>
      <w:lvlText w:val="%8."/>
      <w:lvlJc w:val="left"/>
      <w:pPr>
        <w:tabs>
          <w:tab w:val="num" w:pos="5607"/>
        </w:tabs>
        <w:ind w:left="5607" w:hanging="360"/>
      </w:pPr>
    </w:lvl>
    <w:lvl w:ilvl="8">
      <w:start w:val="1"/>
      <w:numFmt w:val="lowerRoman"/>
      <w:lvlText w:val="%9."/>
      <w:lvlJc w:val="right"/>
      <w:pPr>
        <w:tabs>
          <w:tab w:val="num" w:pos="6327"/>
        </w:tabs>
        <w:ind w:left="6327" w:hanging="180"/>
      </w:pPr>
    </w:lvl>
  </w:abstractNum>
  <w:abstractNum w:abstractNumId="32" w15:restartNumberingAfterBreak="0">
    <w:nsid w:val="2B767D5C"/>
    <w:multiLevelType w:val="hybridMultilevel"/>
    <w:tmpl w:val="2410E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565E2E"/>
    <w:multiLevelType w:val="multilevel"/>
    <w:tmpl w:val="BFD85940"/>
    <w:lvl w:ilvl="0">
      <w:start w:val="1"/>
      <w:numFmt w:val="decimal"/>
      <w:lvlText w:val="%1."/>
      <w:lvlJc w:val="left"/>
      <w:pPr>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324B3041"/>
    <w:multiLevelType w:val="hybridMultilevel"/>
    <w:tmpl w:val="BE16FCC6"/>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32E24293"/>
    <w:multiLevelType w:val="hybridMultilevel"/>
    <w:tmpl w:val="840C612E"/>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9358B6"/>
    <w:multiLevelType w:val="hybridMultilevel"/>
    <w:tmpl w:val="FC62C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276BCA"/>
    <w:multiLevelType w:val="multilevel"/>
    <w:tmpl w:val="C344A5F8"/>
    <w:lvl w:ilvl="0">
      <w:start w:val="1"/>
      <w:numFmt w:val="decimal"/>
      <w:lvlText w:val="%1."/>
      <w:lvlJc w:val="left"/>
      <w:pPr>
        <w:ind w:left="539" w:hanging="539"/>
      </w:pPr>
    </w:lvl>
    <w:lvl w:ilvl="1">
      <w:start w:val="1"/>
      <w:numFmt w:val="decimal"/>
      <w:lvlText w:val="%2."/>
      <w:lvlJc w:val="left"/>
      <w:pPr>
        <w:tabs>
          <w:tab w:val="num" w:pos="1826"/>
        </w:tabs>
        <w:ind w:left="1826" w:hanging="539"/>
      </w:pPr>
    </w:lvl>
    <w:lvl w:ilvl="2">
      <w:start w:val="1"/>
      <w:numFmt w:val="bullet"/>
      <w:lvlText w:val=""/>
      <w:lvlJc w:val="left"/>
      <w:pPr>
        <w:tabs>
          <w:tab w:val="num" w:pos="2367"/>
        </w:tabs>
        <w:ind w:left="2367" w:hanging="360"/>
      </w:pPr>
      <w:rPr>
        <w:rFonts w:ascii="Wingdings" w:hAnsi="Wingdings" w:cs="Wingdings" w:hint="default"/>
      </w:rPr>
    </w:lvl>
    <w:lvl w:ilvl="3">
      <w:start w:val="1"/>
      <w:numFmt w:val="bullet"/>
      <w:lvlText w:val=""/>
      <w:lvlJc w:val="left"/>
      <w:pPr>
        <w:tabs>
          <w:tab w:val="num" w:pos="3087"/>
        </w:tabs>
        <w:ind w:left="3087" w:hanging="360"/>
      </w:pPr>
      <w:rPr>
        <w:rFonts w:ascii="Symbol" w:hAnsi="Symbol" w:cs="Symbol" w:hint="default"/>
      </w:rPr>
    </w:lvl>
    <w:lvl w:ilvl="4">
      <w:start w:val="1"/>
      <w:numFmt w:val="bullet"/>
      <w:lvlText w:val="o"/>
      <w:lvlJc w:val="left"/>
      <w:pPr>
        <w:tabs>
          <w:tab w:val="num" w:pos="3807"/>
        </w:tabs>
        <w:ind w:left="3807" w:hanging="360"/>
      </w:pPr>
      <w:rPr>
        <w:rFonts w:ascii="Courier New" w:hAnsi="Courier New" w:cs="Courier New" w:hint="default"/>
      </w:rPr>
    </w:lvl>
    <w:lvl w:ilvl="5">
      <w:start w:val="1"/>
      <w:numFmt w:val="bullet"/>
      <w:lvlText w:val=""/>
      <w:lvlJc w:val="left"/>
      <w:pPr>
        <w:tabs>
          <w:tab w:val="num" w:pos="4527"/>
        </w:tabs>
        <w:ind w:left="4527" w:hanging="360"/>
      </w:pPr>
      <w:rPr>
        <w:rFonts w:ascii="Wingdings" w:hAnsi="Wingdings" w:cs="Wingdings" w:hint="default"/>
      </w:rPr>
    </w:lvl>
    <w:lvl w:ilvl="6">
      <w:start w:val="1"/>
      <w:numFmt w:val="bullet"/>
      <w:lvlText w:val=""/>
      <w:lvlJc w:val="left"/>
      <w:pPr>
        <w:tabs>
          <w:tab w:val="num" w:pos="5247"/>
        </w:tabs>
        <w:ind w:left="5247" w:hanging="360"/>
      </w:pPr>
      <w:rPr>
        <w:rFonts w:ascii="Symbol" w:hAnsi="Symbol" w:cs="Symbol" w:hint="default"/>
      </w:rPr>
    </w:lvl>
    <w:lvl w:ilvl="7">
      <w:start w:val="1"/>
      <w:numFmt w:val="bullet"/>
      <w:lvlText w:val="o"/>
      <w:lvlJc w:val="left"/>
      <w:pPr>
        <w:tabs>
          <w:tab w:val="num" w:pos="5967"/>
        </w:tabs>
        <w:ind w:left="5967" w:hanging="360"/>
      </w:pPr>
      <w:rPr>
        <w:rFonts w:ascii="Courier New" w:hAnsi="Courier New" w:cs="Courier New" w:hint="default"/>
      </w:rPr>
    </w:lvl>
    <w:lvl w:ilvl="8">
      <w:start w:val="1"/>
      <w:numFmt w:val="bullet"/>
      <w:lvlText w:val=""/>
      <w:lvlJc w:val="left"/>
      <w:pPr>
        <w:tabs>
          <w:tab w:val="num" w:pos="6687"/>
        </w:tabs>
        <w:ind w:left="6687" w:hanging="360"/>
      </w:pPr>
      <w:rPr>
        <w:rFonts w:ascii="Wingdings" w:hAnsi="Wingdings" w:cs="Wingdings" w:hint="default"/>
      </w:rPr>
    </w:lvl>
  </w:abstractNum>
  <w:abstractNum w:abstractNumId="38" w15:restartNumberingAfterBreak="0">
    <w:nsid w:val="34346B31"/>
    <w:multiLevelType w:val="multilevel"/>
    <w:tmpl w:val="204E9100"/>
    <w:lvl w:ilvl="0">
      <w:start w:val="1"/>
      <w:numFmt w:val="bullet"/>
      <w:lvlText w:val=""/>
      <w:lvlJc w:val="left"/>
      <w:pPr>
        <w:ind w:left="927" w:hanging="360"/>
      </w:pPr>
      <w:rPr>
        <w:rFonts w:ascii="Wingdings" w:hAnsi="Wingdings" w:cs="Wingdings" w:hint="default"/>
        <w:b/>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39" w15:restartNumberingAfterBreak="0">
    <w:nsid w:val="34723E46"/>
    <w:multiLevelType w:val="multilevel"/>
    <w:tmpl w:val="8870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8F6E61"/>
    <w:multiLevelType w:val="multilevel"/>
    <w:tmpl w:val="94D41516"/>
    <w:lvl w:ilvl="0">
      <w:start w:val="2"/>
      <w:numFmt w:val="decimal"/>
      <w:lvlText w:val="%1."/>
      <w:lvlJc w:val="left"/>
      <w:pPr>
        <w:ind w:left="567" w:hanging="567"/>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3C222B00"/>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2" w15:restartNumberingAfterBreak="0">
    <w:nsid w:val="3D1C113E"/>
    <w:multiLevelType w:val="multilevel"/>
    <w:tmpl w:val="6EBC9B5C"/>
    <w:lvl w:ilvl="0">
      <w:start w:val="1"/>
      <w:numFmt w:val="decimal"/>
      <w:lvlText w:val="%1."/>
      <w:lvlJc w:val="left"/>
      <w:pPr>
        <w:tabs>
          <w:tab w:val="num" w:pos="1134"/>
        </w:tabs>
        <w:ind w:left="1134" w:hanging="567"/>
      </w:p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43" w15:restartNumberingAfterBreak="0">
    <w:nsid w:val="3E6D2C6E"/>
    <w:multiLevelType w:val="multilevel"/>
    <w:tmpl w:val="87FAF3D0"/>
    <w:lvl w:ilvl="0">
      <w:start w:val="1"/>
      <w:numFmt w:val="decimal"/>
      <w:lvlText w:val="%1."/>
      <w:lvlJc w:val="left"/>
      <w:pPr>
        <w:tabs>
          <w:tab w:val="num" w:pos="1287"/>
        </w:tabs>
        <w:ind w:left="1287" w:hanging="360"/>
      </w:p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44" w15:restartNumberingAfterBreak="0">
    <w:nsid w:val="3F8E71AE"/>
    <w:multiLevelType w:val="multilevel"/>
    <w:tmpl w:val="E46A3CAA"/>
    <w:lvl w:ilvl="0">
      <w:start w:val="1"/>
      <w:numFmt w:val="decimal"/>
      <w:lvlText w:val="%1."/>
      <w:lvlJc w:val="left"/>
      <w:pPr>
        <w:tabs>
          <w:tab w:val="num" w:pos="567"/>
        </w:tabs>
        <w:ind w:left="567" w:hanging="567"/>
      </w:pPr>
    </w:lvl>
    <w:lvl w:ilvl="1">
      <w:start w:val="1"/>
      <w:numFmt w:val="lowerLetter"/>
      <w:lvlText w:val="%2)"/>
      <w:lvlJc w:val="left"/>
      <w:pPr>
        <w:tabs>
          <w:tab w:val="num" w:pos="1134"/>
        </w:tabs>
        <w:ind w:left="1134" w:hanging="567"/>
      </w:pPr>
    </w:lvl>
    <w:lvl w:ilvl="2">
      <w:start w:val="1"/>
      <w:numFmt w:val="lowerRoman"/>
      <w:lvlText w:val="%3)"/>
      <w:lvlJc w:val="left"/>
      <w:pPr>
        <w:tabs>
          <w:tab w:val="num" w:pos="1080"/>
        </w:tabs>
        <w:ind w:left="1080" w:hanging="360"/>
      </w:pPr>
    </w:lvl>
    <w:lvl w:ilvl="3">
      <w:start w:val="1"/>
      <w:numFmt w:val="none"/>
      <w:suff w:val="nothing"/>
      <w:lvlText w:val=""/>
      <w:lvlJc w:val="left"/>
      <w:pPr>
        <w:ind w:left="180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5" w15:restartNumberingAfterBreak="0">
    <w:nsid w:val="3FC82A02"/>
    <w:multiLevelType w:val="multilevel"/>
    <w:tmpl w:val="728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5D3544"/>
    <w:multiLevelType w:val="multilevel"/>
    <w:tmpl w:val="6490775C"/>
    <w:lvl w:ilvl="0">
      <w:start w:val="1"/>
      <w:numFmt w:val="decimal"/>
      <w:lvlText w:val="%1."/>
      <w:lvlJc w:val="left"/>
      <w:pPr>
        <w:ind w:left="1134" w:hanging="567"/>
      </w:p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47" w15:restartNumberingAfterBreak="0">
    <w:nsid w:val="42B71E00"/>
    <w:multiLevelType w:val="multilevel"/>
    <w:tmpl w:val="4B28A6B0"/>
    <w:lvl w:ilvl="0">
      <w:start w:val="1"/>
      <w:numFmt w:val="decimal"/>
      <w:lvlText w:val="%1."/>
      <w:lvlJc w:val="left"/>
      <w:pPr>
        <w:ind w:left="539" w:hanging="539"/>
      </w:pPr>
    </w:lvl>
    <w:lvl w:ilvl="1">
      <w:start w:val="1"/>
      <w:numFmt w:val="decimal"/>
      <w:lvlText w:val="%2."/>
      <w:lvlJc w:val="left"/>
      <w:pPr>
        <w:tabs>
          <w:tab w:val="num" w:pos="1826"/>
        </w:tabs>
        <w:ind w:left="1826" w:hanging="539"/>
      </w:pPr>
    </w:lvl>
    <w:lvl w:ilvl="2">
      <w:start w:val="1"/>
      <w:numFmt w:val="bullet"/>
      <w:lvlText w:val=""/>
      <w:lvlJc w:val="left"/>
      <w:pPr>
        <w:tabs>
          <w:tab w:val="num" w:pos="2367"/>
        </w:tabs>
        <w:ind w:left="2367" w:hanging="360"/>
      </w:pPr>
      <w:rPr>
        <w:rFonts w:ascii="Wingdings" w:hAnsi="Wingdings" w:cs="Wingdings" w:hint="default"/>
      </w:rPr>
    </w:lvl>
    <w:lvl w:ilvl="3">
      <w:start w:val="1"/>
      <w:numFmt w:val="bullet"/>
      <w:lvlText w:val=""/>
      <w:lvlJc w:val="left"/>
      <w:pPr>
        <w:tabs>
          <w:tab w:val="num" w:pos="3087"/>
        </w:tabs>
        <w:ind w:left="3087" w:hanging="360"/>
      </w:pPr>
      <w:rPr>
        <w:rFonts w:ascii="Symbol" w:hAnsi="Symbol" w:cs="Symbol" w:hint="default"/>
      </w:rPr>
    </w:lvl>
    <w:lvl w:ilvl="4">
      <w:start w:val="1"/>
      <w:numFmt w:val="bullet"/>
      <w:lvlText w:val="o"/>
      <w:lvlJc w:val="left"/>
      <w:pPr>
        <w:tabs>
          <w:tab w:val="num" w:pos="3807"/>
        </w:tabs>
        <w:ind w:left="3807" w:hanging="360"/>
      </w:pPr>
      <w:rPr>
        <w:rFonts w:ascii="Courier New" w:hAnsi="Courier New" w:cs="Courier New" w:hint="default"/>
      </w:rPr>
    </w:lvl>
    <w:lvl w:ilvl="5">
      <w:start w:val="1"/>
      <w:numFmt w:val="bullet"/>
      <w:lvlText w:val=""/>
      <w:lvlJc w:val="left"/>
      <w:pPr>
        <w:tabs>
          <w:tab w:val="num" w:pos="4527"/>
        </w:tabs>
        <w:ind w:left="4527" w:hanging="360"/>
      </w:pPr>
      <w:rPr>
        <w:rFonts w:ascii="Wingdings" w:hAnsi="Wingdings" w:cs="Wingdings" w:hint="default"/>
      </w:rPr>
    </w:lvl>
    <w:lvl w:ilvl="6">
      <w:start w:val="1"/>
      <w:numFmt w:val="bullet"/>
      <w:lvlText w:val=""/>
      <w:lvlJc w:val="left"/>
      <w:pPr>
        <w:tabs>
          <w:tab w:val="num" w:pos="5247"/>
        </w:tabs>
        <w:ind w:left="5247" w:hanging="360"/>
      </w:pPr>
      <w:rPr>
        <w:rFonts w:ascii="Symbol" w:hAnsi="Symbol" w:cs="Symbol" w:hint="default"/>
      </w:rPr>
    </w:lvl>
    <w:lvl w:ilvl="7">
      <w:start w:val="1"/>
      <w:numFmt w:val="bullet"/>
      <w:lvlText w:val="o"/>
      <w:lvlJc w:val="left"/>
      <w:pPr>
        <w:tabs>
          <w:tab w:val="num" w:pos="5967"/>
        </w:tabs>
        <w:ind w:left="5967" w:hanging="360"/>
      </w:pPr>
      <w:rPr>
        <w:rFonts w:ascii="Courier New" w:hAnsi="Courier New" w:cs="Courier New" w:hint="default"/>
      </w:rPr>
    </w:lvl>
    <w:lvl w:ilvl="8">
      <w:start w:val="1"/>
      <w:numFmt w:val="bullet"/>
      <w:lvlText w:val=""/>
      <w:lvlJc w:val="left"/>
      <w:pPr>
        <w:tabs>
          <w:tab w:val="num" w:pos="6687"/>
        </w:tabs>
        <w:ind w:left="6687" w:hanging="360"/>
      </w:pPr>
      <w:rPr>
        <w:rFonts w:ascii="Wingdings" w:hAnsi="Wingdings" w:cs="Wingdings" w:hint="default"/>
      </w:rPr>
    </w:lvl>
  </w:abstractNum>
  <w:abstractNum w:abstractNumId="48" w15:restartNumberingAfterBreak="0">
    <w:nsid w:val="43DA46FE"/>
    <w:multiLevelType w:val="multilevel"/>
    <w:tmpl w:val="9DD8F310"/>
    <w:lvl w:ilvl="0">
      <w:start w:val="1"/>
      <w:numFmt w:val="decimal"/>
      <w:lvlText w:val="%1."/>
      <w:lvlJc w:val="left"/>
      <w:pPr>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15:restartNumberingAfterBreak="0">
    <w:nsid w:val="4A8938F2"/>
    <w:multiLevelType w:val="hybridMultilevel"/>
    <w:tmpl w:val="D616C386"/>
    <w:lvl w:ilvl="0" w:tplc="0409000D">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50" w15:restartNumberingAfterBreak="0">
    <w:nsid w:val="4AC65B29"/>
    <w:multiLevelType w:val="hybridMultilevel"/>
    <w:tmpl w:val="DE3C3278"/>
    <w:styleLink w:val="List6"/>
    <w:lvl w:ilvl="0" w:tplc="EF4821B0">
      <w:start w:val="1"/>
      <w:numFmt w:val="bullet"/>
      <w:pStyle w:val="Heading1"/>
      <w:lvlText w:val=""/>
      <w:lvlJc w:val="left"/>
      <w:pPr>
        <w:tabs>
          <w:tab w:val="num" w:pos="1134"/>
        </w:tabs>
        <w:ind w:left="1134" w:hanging="567"/>
      </w:pPr>
      <w:rPr>
        <w:rFonts w:ascii="Wingdings" w:hAnsi="Wingdings" w:hint="default"/>
        <w:sz w:val="32"/>
      </w:rPr>
    </w:lvl>
    <w:lvl w:ilvl="1" w:tplc="DA708FEA" w:tentative="1">
      <w:start w:val="1"/>
      <w:numFmt w:val="bullet"/>
      <w:lvlText w:val="o"/>
      <w:lvlJc w:val="left"/>
      <w:pPr>
        <w:tabs>
          <w:tab w:val="num" w:pos="2007"/>
        </w:tabs>
        <w:ind w:left="2007" w:hanging="360"/>
      </w:pPr>
      <w:rPr>
        <w:rFonts w:ascii="Courier New" w:hAnsi="Courier New" w:hint="default"/>
      </w:rPr>
    </w:lvl>
    <w:lvl w:ilvl="2" w:tplc="6846A06C" w:tentative="1">
      <w:start w:val="1"/>
      <w:numFmt w:val="bullet"/>
      <w:lvlText w:val=""/>
      <w:lvlJc w:val="left"/>
      <w:pPr>
        <w:tabs>
          <w:tab w:val="num" w:pos="2727"/>
        </w:tabs>
        <w:ind w:left="2727" w:hanging="360"/>
      </w:pPr>
      <w:rPr>
        <w:rFonts w:ascii="Wingdings" w:hAnsi="Wingdings" w:hint="default"/>
      </w:rPr>
    </w:lvl>
    <w:lvl w:ilvl="3" w:tplc="EEF0004C" w:tentative="1">
      <w:start w:val="1"/>
      <w:numFmt w:val="bullet"/>
      <w:lvlText w:val=""/>
      <w:lvlJc w:val="left"/>
      <w:pPr>
        <w:tabs>
          <w:tab w:val="num" w:pos="3447"/>
        </w:tabs>
        <w:ind w:left="3447" w:hanging="360"/>
      </w:pPr>
      <w:rPr>
        <w:rFonts w:ascii="Symbol" w:hAnsi="Symbol" w:hint="default"/>
      </w:rPr>
    </w:lvl>
    <w:lvl w:ilvl="4" w:tplc="BF70E182" w:tentative="1">
      <w:start w:val="1"/>
      <w:numFmt w:val="bullet"/>
      <w:lvlText w:val="o"/>
      <w:lvlJc w:val="left"/>
      <w:pPr>
        <w:tabs>
          <w:tab w:val="num" w:pos="4167"/>
        </w:tabs>
        <w:ind w:left="4167" w:hanging="360"/>
      </w:pPr>
      <w:rPr>
        <w:rFonts w:ascii="Courier New" w:hAnsi="Courier New" w:hint="default"/>
      </w:rPr>
    </w:lvl>
    <w:lvl w:ilvl="5" w:tplc="B4023F70" w:tentative="1">
      <w:start w:val="1"/>
      <w:numFmt w:val="bullet"/>
      <w:lvlText w:val=""/>
      <w:lvlJc w:val="left"/>
      <w:pPr>
        <w:tabs>
          <w:tab w:val="num" w:pos="4887"/>
        </w:tabs>
        <w:ind w:left="4887" w:hanging="360"/>
      </w:pPr>
      <w:rPr>
        <w:rFonts w:ascii="Wingdings" w:hAnsi="Wingdings" w:hint="default"/>
      </w:rPr>
    </w:lvl>
    <w:lvl w:ilvl="6" w:tplc="3F32BF5C" w:tentative="1">
      <w:start w:val="1"/>
      <w:numFmt w:val="bullet"/>
      <w:lvlText w:val=""/>
      <w:lvlJc w:val="left"/>
      <w:pPr>
        <w:tabs>
          <w:tab w:val="num" w:pos="5607"/>
        </w:tabs>
        <w:ind w:left="5607" w:hanging="360"/>
      </w:pPr>
      <w:rPr>
        <w:rFonts w:ascii="Symbol" w:hAnsi="Symbol" w:hint="default"/>
      </w:rPr>
    </w:lvl>
    <w:lvl w:ilvl="7" w:tplc="DC2E58C0" w:tentative="1">
      <w:start w:val="1"/>
      <w:numFmt w:val="bullet"/>
      <w:lvlText w:val="o"/>
      <w:lvlJc w:val="left"/>
      <w:pPr>
        <w:tabs>
          <w:tab w:val="num" w:pos="6327"/>
        </w:tabs>
        <w:ind w:left="6327" w:hanging="360"/>
      </w:pPr>
      <w:rPr>
        <w:rFonts w:ascii="Courier New" w:hAnsi="Courier New" w:hint="default"/>
      </w:rPr>
    </w:lvl>
    <w:lvl w:ilvl="8" w:tplc="4F90CED0" w:tentative="1">
      <w:start w:val="1"/>
      <w:numFmt w:val="bullet"/>
      <w:lvlText w:val=""/>
      <w:lvlJc w:val="left"/>
      <w:pPr>
        <w:tabs>
          <w:tab w:val="num" w:pos="7047"/>
        </w:tabs>
        <w:ind w:left="7047" w:hanging="360"/>
      </w:pPr>
      <w:rPr>
        <w:rFonts w:ascii="Wingdings" w:hAnsi="Wingdings" w:hint="default"/>
      </w:rPr>
    </w:lvl>
  </w:abstractNum>
  <w:abstractNum w:abstractNumId="51" w15:restartNumberingAfterBreak="0">
    <w:nsid w:val="4C3F4B1F"/>
    <w:multiLevelType w:val="multilevel"/>
    <w:tmpl w:val="38CA17BA"/>
    <w:lvl w:ilvl="0">
      <w:start w:val="1"/>
      <w:numFmt w:val="decimal"/>
      <w:lvlText w:val="%1."/>
      <w:lvlJc w:val="left"/>
      <w:pPr>
        <w:tabs>
          <w:tab w:val="num" w:pos="567"/>
        </w:tabs>
        <w:ind w:left="567" w:hanging="567"/>
      </w:pPr>
    </w:lvl>
    <w:lvl w:ilvl="1">
      <w:start w:val="1"/>
      <w:numFmt w:val="lowerLetter"/>
      <w:lvlText w:val="%2)"/>
      <w:lvlJc w:val="left"/>
      <w:pPr>
        <w:tabs>
          <w:tab w:val="num" w:pos="1134"/>
        </w:tabs>
        <w:ind w:left="1134" w:hanging="567"/>
      </w:pPr>
    </w:lvl>
    <w:lvl w:ilvl="2">
      <w:start w:val="1"/>
      <w:numFmt w:val="lowerRoman"/>
      <w:lvlText w:val="%3)"/>
      <w:lvlJc w:val="left"/>
      <w:pPr>
        <w:tabs>
          <w:tab w:val="num" w:pos="1080"/>
        </w:tabs>
        <w:ind w:left="1080" w:hanging="360"/>
      </w:pPr>
    </w:lvl>
    <w:lvl w:ilvl="3">
      <w:start w:val="1"/>
      <w:numFmt w:val="none"/>
      <w:suff w:val="nothing"/>
      <w:lvlText w:val=""/>
      <w:lvlJc w:val="left"/>
      <w:pPr>
        <w:ind w:left="180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2" w15:restartNumberingAfterBreak="0">
    <w:nsid w:val="4EB070CA"/>
    <w:multiLevelType w:val="multilevel"/>
    <w:tmpl w:val="C72440B2"/>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3" w15:restartNumberingAfterBreak="0">
    <w:nsid w:val="54D65E11"/>
    <w:multiLevelType w:val="multilevel"/>
    <w:tmpl w:val="EB769AA2"/>
    <w:lvl w:ilvl="0">
      <w:start w:val="1"/>
      <w:numFmt w:val="bullet"/>
      <w:lvlText w:val=""/>
      <w:lvlJc w:val="left"/>
      <w:pPr>
        <w:tabs>
          <w:tab w:val="num" w:pos="924"/>
        </w:tabs>
        <w:ind w:left="924" w:hanging="385"/>
      </w:pPr>
      <w:rPr>
        <w:rFonts w:ascii="Wingdings" w:hAnsi="Wingdings" w:cs="Wingdings" w:hint="default"/>
        <w:b/>
        <w:sz w:val="18"/>
      </w:rPr>
    </w:lvl>
    <w:lvl w:ilvl="1">
      <w:start w:val="1"/>
      <w:numFmt w:val="decimal"/>
      <w:lvlText w:val="%2."/>
      <w:lvlJc w:val="left"/>
      <w:pPr>
        <w:tabs>
          <w:tab w:val="num" w:pos="1647"/>
        </w:tabs>
        <w:ind w:left="1647" w:hanging="567"/>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4" w15:restartNumberingAfterBreak="0">
    <w:nsid w:val="55753A42"/>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55" w15:restartNumberingAfterBreak="0">
    <w:nsid w:val="567B6BE9"/>
    <w:multiLevelType w:val="multilevel"/>
    <w:tmpl w:val="2B4099E6"/>
    <w:lvl w:ilvl="0">
      <w:start w:val="1"/>
      <w:numFmt w:val="decimal"/>
      <w:lvlText w:val="%1."/>
      <w:lvlJc w:val="left"/>
      <w:pPr>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15:restartNumberingAfterBreak="0">
    <w:nsid w:val="5BAC312C"/>
    <w:multiLevelType w:val="multilevel"/>
    <w:tmpl w:val="5582C3E8"/>
    <w:lvl w:ilvl="0">
      <w:start w:val="1"/>
      <w:numFmt w:val="decimal"/>
      <w:lvlText w:val="%1."/>
      <w:lvlJc w:val="left"/>
      <w:pPr>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5D292B12"/>
    <w:multiLevelType w:val="hybridMultilevel"/>
    <w:tmpl w:val="FBCC67E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8" w15:restartNumberingAfterBreak="0">
    <w:nsid w:val="5E397347"/>
    <w:multiLevelType w:val="multilevel"/>
    <w:tmpl w:val="8EDAB22E"/>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9" w15:restartNumberingAfterBreak="0">
    <w:nsid w:val="5ED97235"/>
    <w:multiLevelType w:val="multilevel"/>
    <w:tmpl w:val="492EF8EA"/>
    <w:lvl w:ilvl="0">
      <w:start w:val="1"/>
      <w:numFmt w:val="decimal"/>
      <w:lvlText w:val="%1."/>
      <w:lvlJc w:val="left"/>
      <w:pPr>
        <w:tabs>
          <w:tab w:val="num" w:pos="567"/>
        </w:tabs>
        <w:ind w:left="567" w:hanging="567"/>
      </w:pPr>
    </w:lvl>
    <w:lvl w:ilvl="1">
      <w:start w:val="1"/>
      <w:numFmt w:val="bullet"/>
      <w:lvlText w:val=""/>
      <w:lvlJc w:val="left"/>
      <w:pPr>
        <w:tabs>
          <w:tab w:val="num" w:pos="1440"/>
        </w:tabs>
        <w:ind w:left="1440" w:hanging="360"/>
      </w:pPr>
      <w:rPr>
        <w:rFonts w:ascii="Symbol" w:hAnsi="Symbol" w:cs="Symbol"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0" w15:restartNumberingAfterBreak="0">
    <w:nsid w:val="62F47EA0"/>
    <w:multiLevelType w:val="hybridMultilevel"/>
    <w:tmpl w:val="2AB00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A32B5E"/>
    <w:multiLevelType w:val="multilevel"/>
    <w:tmpl w:val="F79A542C"/>
    <w:lvl w:ilvl="0">
      <w:start w:val="1"/>
      <w:numFmt w:val="bullet"/>
      <w:lvlText w:val=""/>
      <w:lvlJc w:val="left"/>
      <w:pPr>
        <w:tabs>
          <w:tab w:val="num" w:pos="1287"/>
        </w:tabs>
        <w:ind w:left="1287" w:hanging="360"/>
      </w:pPr>
      <w:rPr>
        <w:rFonts w:ascii="Wingdings" w:hAnsi="Wingdings" w:cs="Wingdings" w:hint="default"/>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62" w15:restartNumberingAfterBreak="0">
    <w:nsid w:val="68747FBF"/>
    <w:multiLevelType w:val="multilevel"/>
    <w:tmpl w:val="3B385A72"/>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3" w15:restartNumberingAfterBreak="0">
    <w:nsid w:val="692468AD"/>
    <w:multiLevelType w:val="hybridMultilevel"/>
    <w:tmpl w:val="FE5CD1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4" w15:restartNumberingAfterBreak="0">
    <w:nsid w:val="6AD35C52"/>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15:restartNumberingAfterBreak="0">
    <w:nsid w:val="6DDE34BA"/>
    <w:multiLevelType w:val="multilevel"/>
    <w:tmpl w:val="F4A2A6F8"/>
    <w:lvl w:ilvl="0">
      <w:start w:val="1"/>
      <w:numFmt w:val="bullet"/>
      <w:lvlText w:val=""/>
      <w:lvlJc w:val="left"/>
      <w:pPr>
        <w:tabs>
          <w:tab w:val="num" w:pos="924"/>
        </w:tabs>
        <w:ind w:left="924" w:hanging="385"/>
      </w:pPr>
      <w:rPr>
        <w:rFonts w:ascii="Wingdings" w:hAnsi="Wingdings" w:cs="Wingdings" w:hint="default"/>
        <w:b/>
        <w:sz w:val="18"/>
      </w:rPr>
    </w:lvl>
    <w:lvl w:ilvl="1">
      <w:start w:val="1"/>
      <w:numFmt w:val="decimal"/>
      <w:lvlText w:val="%2."/>
      <w:lvlJc w:val="left"/>
      <w:pPr>
        <w:tabs>
          <w:tab w:val="num" w:pos="1647"/>
        </w:tabs>
        <w:ind w:left="1647" w:hanging="567"/>
      </w:p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6" w15:restartNumberingAfterBreak="0">
    <w:nsid w:val="75A63A89"/>
    <w:multiLevelType w:val="hybridMultilevel"/>
    <w:tmpl w:val="D4B01B68"/>
    <w:lvl w:ilvl="0" w:tplc="FFFFFFFF">
      <w:start w:val="1"/>
      <w:numFmt w:val="bullet"/>
      <w:pStyle w:val="Bulleted"/>
      <w:lvlText w:val=""/>
      <w:lvlJc w:val="left"/>
      <w:pPr>
        <w:tabs>
          <w:tab w:val="num" w:pos="924"/>
        </w:tabs>
        <w:ind w:left="924" w:hanging="385"/>
      </w:pPr>
      <w:rPr>
        <w:rFonts w:ascii="Wingdings" w:hAnsi="Wingdings" w:hint="default"/>
      </w:rPr>
    </w:lvl>
    <w:lvl w:ilvl="1" w:tplc="69BCDD6C">
      <w:start w:val="1"/>
      <w:numFmt w:val="decimal"/>
      <w:pStyle w:val="NumberedNormal"/>
      <w:lvlText w:val="%2."/>
      <w:lvlJc w:val="left"/>
      <w:pPr>
        <w:tabs>
          <w:tab w:val="num" w:pos="1647"/>
        </w:tabs>
        <w:ind w:left="1647" w:hanging="567"/>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50"/>
  </w:num>
  <w:num w:numId="2">
    <w:abstractNumId w:val="20"/>
  </w:num>
  <w:num w:numId="3">
    <w:abstractNumId w:val="29"/>
    <w:lvlOverride w:ilvl="0">
      <w:startOverride w:val="1"/>
    </w:lvlOverride>
  </w:num>
  <w:num w:numId="4">
    <w:abstractNumId w:val="66"/>
  </w:num>
  <w:num w:numId="5">
    <w:abstractNumId w:val="24"/>
  </w:num>
  <w:num w:numId="6">
    <w:abstractNumId w:val="21"/>
  </w:num>
  <w:num w:numId="7">
    <w:abstractNumId w:val="24"/>
    <w:lvlOverride w:ilvl="0">
      <w:startOverride w:val="1"/>
    </w:lvlOverride>
  </w:num>
  <w:num w:numId="8">
    <w:abstractNumId w:val="64"/>
    <w:lvlOverride w:ilvl="0">
      <w:startOverride w:val="1"/>
    </w:lvlOverride>
  </w:num>
  <w:num w:numId="9">
    <w:abstractNumId w:val="21"/>
    <w:lvlOverride w:ilvl="0">
      <w:startOverride w:val="1"/>
    </w:lvlOverride>
  </w:num>
  <w:num w:numId="10">
    <w:abstractNumId w:val="64"/>
    <w:lvlOverride w:ilvl="0">
      <w:startOverride w:val="1"/>
    </w:lvlOverride>
  </w:num>
  <w:num w:numId="11">
    <w:abstractNumId w:val="26"/>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0"/>
  </w:num>
  <w:num w:numId="23">
    <w:abstractNumId w:val="11"/>
  </w:num>
  <w:num w:numId="24">
    <w:abstractNumId w:val="12"/>
  </w:num>
  <w:num w:numId="25">
    <w:abstractNumId w:val="13"/>
  </w:num>
  <w:num w:numId="26">
    <w:abstractNumId w:val="14"/>
  </w:num>
  <w:num w:numId="27">
    <w:abstractNumId w:val="15"/>
  </w:num>
  <w:num w:numId="28">
    <w:abstractNumId w:val="16"/>
  </w:num>
  <w:num w:numId="29">
    <w:abstractNumId w:val="17"/>
  </w:num>
  <w:num w:numId="30">
    <w:abstractNumId w:val="18"/>
  </w:num>
  <w:num w:numId="31">
    <w:abstractNumId w:val="19"/>
  </w:num>
  <w:num w:numId="32">
    <w:abstractNumId w:val="54"/>
  </w:num>
  <w:num w:numId="33">
    <w:abstractNumId w:val="57"/>
  </w:num>
  <w:num w:numId="34">
    <w:abstractNumId w:val="39"/>
  </w:num>
  <w:num w:numId="35">
    <w:abstractNumId w:val="45"/>
  </w:num>
  <w:num w:numId="36">
    <w:abstractNumId w:val="63"/>
  </w:num>
  <w:num w:numId="37">
    <w:abstractNumId w:val="36"/>
  </w:num>
  <w:num w:numId="38">
    <w:abstractNumId w:val="34"/>
  </w:num>
  <w:num w:numId="39">
    <w:abstractNumId w:val="28"/>
  </w:num>
  <w:num w:numId="40">
    <w:abstractNumId w:val="60"/>
  </w:num>
  <w:num w:numId="41">
    <w:abstractNumId w:val="27"/>
  </w:num>
  <w:num w:numId="42">
    <w:abstractNumId w:val="41"/>
  </w:num>
  <w:num w:numId="43">
    <w:abstractNumId w:val="49"/>
  </w:num>
  <w:num w:numId="44">
    <w:abstractNumId w:val="52"/>
  </w:num>
  <w:num w:numId="45">
    <w:abstractNumId w:val="53"/>
  </w:num>
  <w:num w:numId="46">
    <w:abstractNumId w:val="31"/>
  </w:num>
  <w:num w:numId="47">
    <w:abstractNumId w:val="43"/>
  </w:num>
  <w:num w:numId="48">
    <w:abstractNumId w:val="25"/>
  </w:num>
  <w:num w:numId="49">
    <w:abstractNumId w:val="65"/>
  </w:num>
  <w:num w:numId="50">
    <w:abstractNumId w:val="47"/>
  </w:num>
  <w:num w:numId="51">
    <w:abstractNumId w:val="37"/>
  </w:num>
  <w:num w:numId="52">
    <w:abstractNumId w:val="40"/>
  </w:num>
  <w:num w:numId="53">
    <w:abstractNumId w:val="22"/>
  </w:num>
  <w:num w:numId="54">
    <w:abstractNumId w:val="23"/>
  </w:num>
  <w:num w:numId="55">
    <w:abstractNumId w:val="61"/>
  </w:num>
  <w:num w:numId="56">
    <w:abstractNumId w:val="58"/>
  </w:num>
  <w:num w:numId="57">
    <w:abstractNumId w:val="32"/>
  </w:num>
  <w:num w:numId="58">
    <w:abstractNumId w:val="55"/>
  </w:num>
  <w:num w:numId="59">
    <w:abstractNumId w:val="56"/>
  </w:num>
  <w:num w:numId="60">
    <w:abstractNumId w:val="30"/>
  </w:num>
  <w:num w:numId="61">
    <w:abstractNumId w:val="33"/>
  </w:num>
  <w:num w:numId="62">
    <w:abstractNumId w:val="48"/>
  </w:num>
  <w:num w:numId="63">
    <w:abstractNumId w:val="35"/>
  </w:num>
  <w:num w:numId="64">
    <w:abstractNumId w:val="42"/>
  </w:num>
  <w:num w:numId="65">
    <w:abstractNumId w:val="62"/>
  </w:num>
  <w:num w:numId="66">
    <w:abstractNumId w:val="44"/>
  </w:num>
  <w:num w:numId="67">
    <w:abstractNumId w:val="51"/>
  </w:num>
  <w:num w:numId="68">
    <w:abstractNumId w:val="46"/>
  </w:num>
  <w:num w:numId="69">
    <w:abstractNumId w:val="59"/>
  </w:num>
  <w:num w:numId="70">
    <w:abstractNumId w:val="3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activeWritingStyle w:appName="MSWord" w:lang="en-NZ" w:vendorID="64" w:dllVersion="131077" w:nlCheck="1" w:checkStyle="1"/>
  <w:activeWritingStyle w:appName="MSWord" w:lang="en-GB" w:vendorID="64" w:dllVersion="131077" w:nlCheck="1" w:checkStyle="1"/>
  <w:activeWritingStyle w:appName="MSWord" w:lang="en-US" w:vendorID="64" w:dllVersion="131077" w:nlCheck="1" w:checkStyle="1"/>
  <w:activeWritingStyle w:appName="MSWord" w:lang="en-NZ" w:vendorID="64" w:dllVersion="131078" w:nlCheck="1" w:checkStyle="0"/>
  <w:activeWritingStyle w:appName="MSWord" w:lang="en-US" w:vendorID="64" w:dllVersion="131078" w:nlCheck="1" w:checkStyle="1"/>
  <w:activeWritingStyle w:appName="MSWord" w:lang="en-AU" w:vendorID="64" w:dllVersion="131078" w:nlCheck="1" w:checkStyle="0"/>
  <w:activeWritingStyle w:appName="MSWord" w:lang="fr-CA" w:vendorID="64" w:dllVersion="131078" w:nlCheck="1" w:checkStyle="0"/>
  <w:activeWritingStyle w:appName="MSWord" w:lang="en-US" w:vendorID="8" w:dllVersion="513" w:checkStyle="1"/>
  <w:activeWritingStyle w:appName="MSWord" w:lang="en-AU" w:vendorID="8" w:dllVersion="513" w:checkStyle="1"/>
  <w:activeWritingStyle w:appName="MSWord" w:lang="en-NZ"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evenAndOddHeaders/>
  <w:drawingGridHorizontalSpacing w:val="11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35E"/>
    <w:rsid w:val="00000E61"/>
    <w:rsid w:val="000034A4"/>
    <w:rsid w:val="00005E2E"/>
    <w:rsid w:val="000300DE"/>
    <w:rsid w:val="00032A95"/>
    <w:rsid w:val="0004130E"/>
    <w:rsid w:val="000509FE"/>
    <w:rsid w:val="0005241E"/>
    <w:rsid w:val="00061A65"/>
    <w:rsid w:val="00084FA2"/>
    <w:rsid w:val="00086B01"/>
    <w:rsid w:val="000938A4"/>
    <w:rsid w:val="000A0D3A"/>
    <w:rsid w:val="000A0E61"/>
    <w:rsid w:val="000F436D"/>
    <w:rsid w:val="001179D0"/>
    <w:rsid w:val="00122799"/>
    <w:rsid w:val="00130049"/>
    <w:rsid w:val="00164EAC"/>
    <w:rsid w:val="0017774F"/>
    <w:rsid w:val="001804B2"/>
    <w:rsid w:val="00183956"/>
    <w:rsid w:val="00183AD5"/>
    <w:rsid w:val="00185397"/>
    <w:rsid w:val="00191434"/>
    <w:rsid w:val="001A4434"/>
    <w:rsid w:val="001A64E6"/>
    <w:rsid w:val="001C0E6C"/>
    <w:rsid w:val="001D2340"/>
    <w:rsid w:val="001E4C2F"/>
    <w:rsid w:val="001F2AC7"/>
    <w:rsid w:val="001F7748"/>
    <w:rsid w:val="0020551A"/>
    <w:rsid w:val="00207A86"/>
    <w:rsid w:val="00223F24"/>
    <w:rsid w:val="002406B6"/>
    <w:rsid w:val="00242D1D"/>
    <w:rsid w:val="0024364B"/>
    <w:rsid w:val="00246AC0"/>
    <w:rsid w:val="002650EF"/>
    <w:rsid w:val="00293656"/>
    <w:rsid w:val="002971EC"/>
    <w:rsid w:val="002A0B23"/>
    <w:rsid w:val="002B3A58"/>
    <w:rsid w:val="002D561F"/>
    <w:rsid w:val="002E52CC"/>
    <w:rsid w:val="002E5D58"/>
    <w:rsid w:val="00301BFE"/>
    <w:rsid w:val="00310192"/>
    <w:rsid w:val="003101EE"/>
    <w:rsid w:val="00316E79"/>
    <w:rsid w:val="00332360"/>
    <w:rsid w:val="00336BC4"/>
    <w:rsid w:val="00345F79"/>
    <w:rsid w:val="00351B5A"/>
    <w:rsid w:val="00364066"/>
    <w:rsid w:val="00366C8F"/>
    <w:rsid w:val="00370258"/>
    <w:rsid w:val="003715CF"/>
    <w:rsid w:val="003871DA"/>
    <w:rsid w:val="0039250E"/>
    <w:rsid w:val="00393FD1"/>
    <w:rsid w:val="00397E49"/>
    <w:rsid w:val="003D0A4B"/>
    <w:rsid w:val="003E3F2C"/>
    <w:rsid w:val="003E485C"/>
    <w:rsid w:val="003F05F7"/>
    <w:rsid w:val="003F157D"/>
    <w:rsid w:val="003F5240"/>
    <w:rsid w:val="00403F63"/>
    <w:rsid w:val="0041229D"/>
    <w:rsid w:val="00420A2B"/>
    <w:rsid w:val="00432DE3"/>
    <w:rsid w:val="00434D44"/>
    <w:rsid w:val="004368A2"/>
    <w:rsid w:val="0046474C"/>
    <w:rsid w:val="0048674A"/>
    <w:rsid w:val="004A0918"/>
    <w:rsid w:val="004A2DBB"/>
    <w:rsid w:val="004C2DD8"/>
    <w:rsid w:val="004E0E4A"/>
    <w:rsid w:val="005064CC"/>
    <w:rsid w:val="005170B5"/>
    <w:rsid w:val="005279D2"/>
    <w:rsid w:val="00537A40"/>
    <w:rsid w:val="005409C3"/>
    <w:rsid w:val="00576351"/>
    <w:rsid w:val="00581F68"/>
    <w:rsid w:val="00582DCC"/>
    <w:rsid w:val="00594095"/>
    <w:rsid w:val="005A3555"/>
    <w:rsid w:val="005A4B2D"/>
    <w:rsid w:val="005C33D6"/>
    <w:rsid w:val="005D2AC9"/>
    <w:rsid w:val="005F702F"/>
    <w:rsid w:val="00607160"/>
    <w:rsid w:val="006218E6"/>
    <w:rsid w:val="0062275D"/>
    <w:rsid w:val="006244A1"/>
    <w:rsid w:val="00635113"/>
    <w:rsid w:val="006514E5"/>
    <w:rsid w:val="006522F2"/>
    <w:rsid w:val="0065400D"/>
    <w:rsid w:val="00660527"/>
    <w:rsid w:val="00673612"/>
    <w:rsid w:val="00696870"/>
    <w:rsid w:val="006A7225"/>
    <w:rsid w:val="006B55F8"/>
    <w:rsid w:val="006C3D0A"/>
    <w:rsid w:val="006C72CA"/>
    <w:rsid w:val="006E00D3"/>
    <w:rsid w:val="006F157B"/>
    <w:rsid w:val="006F2328"/>
    <w:rsid w:val="006F7AEB"/>
    <w:rsid w:val="007148AC"/>
    <w:rsid w:val="00724023"/>
    <w:rsid w:val="00735089"/>
    <w:rsid w:val="00736BEA"/>
    <w:rsid w:val="00743CB2"/>
    <w:rsid w:val="00746A49"/>
    <w:rsid w:val="007537E8"/>
    <w:rsid w:val="00757742"/>
    <w:rsid w:val="007648DE"/>
    <w:rsid w:val="007932AE"/>
    <w:rsid w:val="00796368"/>
    <w:rsid w:val="007A74F5"/>
    <w:rsid w:val="007B11A9"/>
    <w:rsid w:val="007B284C"/>
    <w:rsid w:val="007D3476"/>
    <w:rsid w:val="007D7F22"/>
    <w:rsid w:val="007E089E"/>
    <w:rsid w:val="007E64D8"/>
    <w:rsid w:val="00805823"/>
    <w:rsid w:val="00810119"/>
    <w:rsid w:val="00811D65"/>
    <w:rsid w:val="008179A2"/>
    <w:rsid w:val="00836AE5"/>
    <w:rsid w:val="008429C9"/>
    <w:rsid w:val="00845012"/>
    <w:rsid w:val="00846319"/>
    <w:rsid w:val="00856BB0"/>
    <w:rsid w:val="008812C1"/>
    <w:rsid w:val="008900AD"/>
    <w:rsid w:val="00894B96"/>
    <w:rsid w:val="00897530"/>
    <w:rsid w:val="008A389B"/>
    <w:rsid w:val="008B61D4"/>
    <w:rsid w:val="008C2E5C"/>
    <w:rsid w:val="008C39DC"/>
    <w:rsid w:val="008F6149"/>
    <w:rsid w:val="00906DCD"/>
    <w:rsid w:val="00915E14"/>
    <w:rsid w:val="00927E07"/>
    <w:rsid w:val="0093285F"/>
    <w:rsid w:val="00932E2B"/>
    <w:rsid w:val="009338F4"/>
    <w:rsid w:val="00936C99"/>
    <w:rsid w:val="0094451D"/>
    <w:rsid w:val="009506C9"/>
    <w:rsid w:val="009731A7"/>
    <w:rsid w:val="00975CED"/>
    <w:rsid w:val="00977396"/>
    <w:rsid w:val="00986805"/>
    <w:rsid w:val="00987637"/>
    <w:rsid w:val="0099037B"/>
    <w:rsid w:val="00996D70"/>
    <w:rsid w:val="009D61B6"/>
    <w:rsid w:val="009D7D23"/>
    <w:rsid w:val="009F772F"/>
    <w:rsid w:val="00A13D16"/>
    <w:rsid w:val="00A30D31"/>
    <w:rsid w:val="00A30D77"/>
    <w:rsid w:val="00A31355"/>
    <w:rsid w:val="00A3743D"/>
    <w:rsid w:val="00A4600E"/>
    <w:rsid w:val="00A60631"/>
    <w:rsid w:val="00A6431C"/>
    <w:rsid w:val="00A725AE"/>
    <w:rsid w:val="00A742CD"/>
    <w:rsid w:val="00A86F4B"/>
    <w:rsid w:val="00AA1375"/>
    <w:rsid w:val="00AA55A0"/>
    <w:rsid w:val="00AC4F9C"/>
    <w:rsid w:val="00AE7C43"/>
    <w:rsid w:val="00B2076E"/>
    <w:rsid w:val="00B32307"/>
    <w:rsid w:val="00B4558A"/>
    <w:rsid w:val="00B55598"/>
    <w:rsid w:val="00B62D42"/>
    <w:rsid w:val="00B70258"/>
    <w:rsid w:val="00B70ED5"/>
    <w:rsid w:val="00B82D0E"/>
    <w:rsid w:val="00B85F80"/>
    <w:rsid w:val="00B9417B"/>
    <w:rsid w:val="00BD53E5"/>
    <w:rsid w:val="00BE4C43"/>
    <w:rsid w:val="00BF6183"/>
    <w:rsid w:val="00C03E46"/>
    <w:rsid w:val="00C04EEC"/>
    <w:rsid w:val="00C27777"/>
    <w:rsid w:val="00C46261"/>
    <w:rsid w:val="00C55EDC"/>
    <w:rsid w:val="00C67A9D"/>
    <w:rsid w:val="00C70963"/>
    <w:rsid w:val="00C95602"/>
    <w:rsid w:val="00C95764"/>
    <w:rsid w:val="00CB0BBD"/>
    <w:rsid w:val="00CD16B5"/>
    <w:rsid w:val="00CD268E"/>
    <w:rsid w:val="00CD2945"/>
    <w:rsid w:val="00CD4F38"/>
    <w:rsid w:val="00CF14BE"/>
    <w:rsid w:val="00CF5834"/>
    <w:rsid w:val="00D32F91"/>
    <w:rsid w:val="00D45270"/>
    <w:rsid w:val="00D4735E"/>
    <w:rsid w:val="00D52408"/>
    <w:rsid w:val="00D5725D"/>
    <w:rsid w:val="00D65BBF"/>
    <w:rsid w:val="00D82D37"/>
    <w:rsid w:val="00D84FB9"/>
    <w:rsid w:val="00DA10E0"/>
    <w:rsid w:val="00DA3FA8"/>
    <w:rsid w:val="00DB00E1"/>
    <w:rsid w:val="00DB3CC7"/>
    <w:rsid w:val="00DF18A8"/>
    <w:rsid w:val="00E00CFA"/>
    <w:rsid w:val="00E13B38"/>
    <w:rsid w:val="00E270E2"/>
    <w:rsid w:val="00E33EC2"/>
    <w:rsid w:val="00E4002F"/>
    <w:rsid w:val="00E40173"/>
    <w:rsid w:val="00E424D4"/>
    <w:rsid w:val="00E54279"/>
    <w:rsid w:val="00E71A23"/>
    <w:rsid w:val="00E8493D"/>
    <w:rsid w:val="00E913BF"/>
    <w:rsid w:val="00EB7886"/>
    <w:rsid w:val="00EC315D"/>
    <w:rsid w:val="00EC52D4"/>
    <w:rsid w:val="00ED2746"/>
    <w:rsid w:val="00ED3656"/>
    <w:rsid w:val="00EE32A0"/>
    <w:rsid w:val="00EE3A37"/>
    <w:rsid w:val="00EE4AAC"/>
    <w:rsid w:val="00EE5274"/>
    <w:rsid w:val="00F059CD"/>
    <w:rsid w:val="00F14904"/>
    <w:rsid w:val="00F23A25"/>
    <w:rsid w:val="00F36EC5"/>
    <w:rsid w:val="00F37969"/>
    <w:rsid w:val="00F40318"/>
    <w:rsid w:val="00F52539"/>
    <w:rsid w:val="00F700E4"/>
    <w:rsid w:val="00F726A7"/>
    <w:rsid w:val="00F82565"/>
    <w:rsid w:val="00F86F79"/>
    <w:rsid w:val="00F91F3E"/>
    <w:rsid w:val="00FA0064"/>
    <w:rsid w:val="00FA0292"/>
    <w:rsid w:val="00FF563E"/>
  </w:rsids>
  <m:mathPr>
    <m:mathFont m:val="Cambria Math"/>
    <m:brkBin m:val="before"/>
    <m:brkBinSub m:val="--"/>
    <m:smallFrac m:val="0"/>
    <m:dispDef m:val="0"/>
    <m:lMargin m:val="0"/>
    <m:rMargin m:val="0"/>
    <m:defJc m:val="centerGroup"/>
    <m:wrapRight/>
    <m:intLim m:val="subSup"/>
    <m:naryLim m:val="subSup"/>
  </m:mathPr>
  <w:themeFontLang w:val="en-NZ"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5B3C4BCD-0B63-418B-9C0D-422733F89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qFormat="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qFormat/>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qFormat/>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pPr>
      <w:spacing w:after="0"/>
      <w:ind w:right="567"/>
    </w:pPr>
    <w:rPr>
      <w:color w:val="000000"/>
      <w:sz w:val="20"/>
      <w:szCs w:val="20"/>
    </w:rPr>
  </w:style>
  <w:style w:type="paragraph" w:customStyle="1" w:styleId="HiddenfromContents">
    <w:name w:val="Hidden from Contents"/>
    <w:basedOn w:val="Heading2"/>
    <w:next w:val="Normal"/>
    <w:qFormat/>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qForma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qFormat/>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qFormat/>
    <w:pPr>
      <w:numPr>
        <w:numId w:val="4"/>
      </w:numPr>
      <w:spacing w:after="0"/>
    </w:pPr>
  </w:style>
  <w:style w:type="paragraph" w:customStyle="1" w:styleId="WorksheetTitle">
    <w:name w:val="Worksheet Title"/>
    <w:basedOn w:val="Normal"/>
    <w:next w:val="WorksheetNormal"/>
    <w:qFormat/>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qFormat/>
    <w:rPr>
      <w:sz w:val="32"/>
    </w:rPr>
  </w:style>
  <w:style w:type="paragraph" w:customStyle="1" w:styleId="ExtraforExperts">
    <w:name w:val="Extra for Experts"/>
    <w:basedOn w:val="WorksheetNormal"/>
    <w:qFormat/>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qFormat/>
    <w:pPr>
      <w:numPr>
        <w:ilvl w:val="1"/>
        <w:numId w:val="4"/>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qFormat/>
    <w:pPr>
      <w:numPr>
        <w:numId w:val="6"/>
      </w:numPr>
      <w:tabs>
        <w:tab w:val="left" w:pos="540"/>
      </w:tabs>
    </w:pPr>
    <w:rPr>
      <w:snapToGrid w:val="0"/>
    </w:rPr>
  </w:style>
  <w:style w:type="paragraph" w:customStyle="1" w:styleId="OutlineNormal">
    <w:name w:val="Outline Normal"/>
    <w:basedOn w:val="NumberedNormal"/>
    <w:qFormat/>
    <w:pPr>
      <w:numPr>
        <w:ilvl w:val="0"/>
        <w:numId w:val="0"/>
      </w:numPr>
      <w:tabs>
        <w:tab w:val="left" w:pos="1134"/>
      </w:tabs>
    </w:pPr>
  </w:style>
  <w:style w:type="table" w:styleId="TableGrid">
    <w:name w:val="Table Grid"/>
    <w:basedOn w:val="TableNormal"/>
    <w:rsid w:val="009930E5"/>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12"/>
      </w:numPr>
    </w:pPr>
  </w:style>
  <w:style w:type="paragraph" w:styleId="ListBullet2">
    <w:name w:val="List Bullet 2"/>
    <w:basedOn w:val="Normal"/>
    <w:rsid w:val="003815EB"/>
    <w:pPr>
      <w:numPr>
        <w:numId w:val="13"/>
      </w:numPr>
    </w:pPr>
  </w:style>
  <w:style w:type="paragraph" w:styleId="ListBullet3">
    <w:name w:val="List Bullet 3"/>
    <w:basedOn w:val="Normal"/>
    <w:rsid w:val="003815EB"/>
    <w:pPr>
      <w:numPr>
        <w:numId w:val="14"/>
      </w:numPr>
    </w:pPr>
  </w:style>
  <w:style w:type="paragraph" w:styleId="ListBullet4">
    <w:name w:val="List Bullet 4"/>
    <w:basedOn w:val="Normal"/>
    <w:rsid w:val="003815EB"/>
    <w:pPr>
      <w:numPr>
        <w:numId w:val="15"/>
      </w:numPr>
    </w:pPr>
  </w:style>
  <w:style w:type="paragraph" w:styleId="ListBullet5">
    <w:name w:val="List Bullet 5"/>
    <w:basedOn w:val="Normal"/>
    <w:rsid w:val="003815EB"/>
    <w:pPr>
      <w:numPr>
        <w:numId w:val="16"/>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17"/>
      </w:numPr>
    </w:pPr>
  </w:style>
  <w:style w:type="paragraph" w:styleId="ListNumber2">
    <w:name w:val="List Number 2"/>
    <w:basedOn w:val="Normal"/>
    <w:rsid w:val="003815EB"/>
    <w:pPr>
      <w:numPr>
        <w:numId w:val="18"/>
      </w:numPr>
    </w:pPr>
  </w:style>
  <w:style w:type="paragraph" w:styleId="ListNumber3">
    <w:name w:val="List Number 3"/>
    <w:basedOn w:val="Normal"/>
    <w:rsid w:val="003815EB"/>
    <w:pPr>
      <w:numPr>
        <w:numId w:val="19"/>
      </w:numPr>
    </w:pPr>
  </w:style>
  <w:style w:type="paragraph" w:styleId="ListNumber4">
    <w:name w:val="List Number 4"/>
    <w:basedOn w:val="Normal"/>
    <w:rsid w:val="003815EB"/>
    <w:pPr>
      <w:numPr>
        <w:numId w:val="20"/>
      </w:numPr>
    </w:pPr>
  </w:style>
  <w:style w:type="paragraph" w:styleId="ListNumber5">
    <w:name w:val="List Number 5"/>
    <w:basedOn w:val="Normal"/>
    <w:rsid w:val="003815EB"/>
    <w:pPr>
      <w:numPr>
        <w:numId w:val="21"/>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2"/>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5"/>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23"/>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qFormat/>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qFormat/>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 w:type="character" w:customStyle="1" w:styleId="InternetLink">
    <w:name w:val="Internet Link"/>
    <w:basedOn w:val="DefaultParagraphFont"/>
    <w:uiPriority w:val="99"/>
    <w:rsid w:val="006244A1"/>
    <w:rPr>
      <w:color w:val="0000FF"/>
      <w:u w:val="single"/>
    </w:rPr>
  </w:style>
  <w:style w:type="character" w:customStyle="1" w:styleId="FootnoteAnchor">
    <w:name w:val="Footnote Anchor"/>
    <w:rsid w:val="006244A1"/>
    <w:rPr>
      <w:vertAlign w:val="superscript"/>
    </w:rPr>
  </w:style>
  <w:style w:type="character" w:customStyle="1" w:styleId="ListLabel3">
    <w:name w:val="ListLabel 3"/>
    <w:qFormat/>
    <w:rsid w:val="006244A1"/>
    <w:rPr>
      <w:rFonts w:cs="Symbol"/>
      <w:sz w:val="32"/>
    </w:rPr>
  </w:style>
  <w:style w:type="character" w:customStyle="1" w:styleId="ListLabel10">
    <w:name w:val="ListLabel 10"/>
    <w:qFormat/>
    <w:rsid w:val="00743CB2"/>
    <w:rPr>
      <w:rFonts w:cs="Symbol"/>
    </w:rPr>
  </w:style>
  <w:style w:type="character" w:customStyle="1" w:styleId="ListLabel4">
    <w:name w:val="ListLabel 4"/>
    <w:qFormat/>
    <w:rsid w:val="00EC52D4"/>
    <w:rPr>
      <w:rFonts w:ascii="Open Sans" w:hAnsi="Open Sans" w:cs="Wingding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4802">
      <w:bodyDiv w:val="1"/>
      <w:marLeft w:val="0"/>
      <w:marRight w:val="0"/>
      <w:marTop w:val="0"/>
      <w:marBottom w:val="0"/>
      <w:divBdr>
        <w:top w:val="none" w:sz="0" w:space="0" w:color="auto"/>
        <w:left w:val="none" w:sz="0" w:space="0" w:color="auto"/>
        <w:bottom w:val="none" w:sz="0" w:space="0" w:color="auto"/>
        <w:right w:val="none" w:sz="0" w:space="0" w:color="auto"/>
      </w:divBdr>
      <w:divsChild>
        <w:div w:id="932085210">
          <w:marLeft w:val="0"/>
          <w:marRight w:val="0"/>
          <w:marTop w:val="0"/>
          <w:marBottom w:val="0"/>
          <w:divBdr>
            <w:top w:val="none" w:sz="0" w:space="0" w:color="auto"/>
            <w:left w:val="none" w:sz="0" w:space="0" w:color="auto"/>
            <w:bottom w:val="none" w:sz="0" w:space="0" w:color="auto"/>
            <w:right w:val="none" w:sz="0" w:space="0" w:color="auto"/>
          </w:divBdr>
        </w:div>
        <w:div w:id="1866095552">
          <w:marLeft w:val="0"/>
          <w:marRight w:val="0"/>
          <w:marTop w:val="0"/>
          <w:marBottom w:val="0"/>
          <w:divBdr>
            <w:top w:val="none" w:sz="0" w:space="0" w:color="auto"/>
            <w:left w:val="none" w:sz="0" w:space="0" w:color="auto"/>
            <w:bottom w:val="none" w:sz="0" w:space="0" w:color="auto"/>
            <w:right w:val="none" w:sz="0" w:space="0" w:color="auto"/>
          </w:divBdr>
          <w:divsChild>
            <w:div w:id="79563920">
              <w:marLeft w:val="0"/>
              <w:marRight w:val="0"/>
              <w:marTop w:val="0"/>
              <w:marBottom w:val="0"/>
              <w:divBdr>
                <w:top w:val="none" w:sz="0" w:space="0" w:color="auto"/>
                <w:left w:val="none" w:sz="0" w:space="0" w:color="auto"/>
                <w:bottom w:val="none" w:sz="0" w:space="0" w:color="auto"/>
                <w:right w:val="none" w:sz="0" w:space="0" w:color="auto"/>
              </w:divBdr>
            </w:div>
            <w:div w:id="264727290">
              <w:marLeft w:val="0"/>
              <w:marRight w:val="0"/>
              <w:marTop w:val="0"/>
              <w:marBottom w:val="0"/>
              <w:divBdr>
                <w:top w:val="none" w:sz="0" w:space="0" w:color="auto"/>
                <w:left w:val="none" w:sz="0" w:space="0" w:color="auto"/>
                <w:bottom w:val="none" w:sz="0" w:space="0" w:color="auto"/>
                <w:right w:val="none" w:sz="0" w:space="0" w:color="auto"/>
              </w:divBdr>
            </w:div>
            <w:div w:id="366301894">
              <w:marLeft w:val="0"/>
              <w:marRight w:val="0"/>
              <w:marTop w:val="0"/>
              <w:marBottom w:val="0"/>
              <w:divBdr>
                <w:top w:val="none" w:sz="0" w:space="0" w:color="auto"/>
                <w:left w:val="none" w:sz="0" w:space="0" w:color="auto"/>
                <w:bottom w:val="none" w:sz="0" w:space="0" w:color="auto"/>
                <w:right w:val="none" w:sz="0" w:space="0" w:color="auto"/>
              </w:divBdr>
            </w:div>
            <w:div w:id="561603257">
              <w:marLeft w:val="0"/>
              <w:marRight w:val="0"/>
              <w:marTop w:val="0"/>
              <w:marBottom w:val="0"/>
              <w:divBdr>
                <w:top w:val="none" w:sz="0" w:space="0" w:color="auto"/>
                <w:left w:val="none" w:sz="0" w:space="0" w:color="auto"/>
                <w:bottom w:val="none" w:sz="0" w:space="0" w:color="auto"/>
                <w:right w:val="none" w:sz="0" w:space="0" w:color="auto"/>
              </w:divBdr>
            </w:div>
            <w:div w:id="992413717">
              <w:marLeft w:val="0"/>
              <w:marRight w:val="0"/>
              <w:marTop w:val="0"/>
              <w:marBottom w:val="0"/>
              <w:divBdr>
                <w:top w:val="none" w:sz="0" w:space="0" w:color="auto"/>
                <w:left w:val="none" w:sz="0" w:space="0" w:color="auto"/>
                <w:bottom w:val="none" w:sz="0" w:space="0" w:color="auto"/>
                <w:right w:val="none" w:sz="0" w:space="0" w:color="auto"/>
              </w:divBdr>
            </w:div>
            <w:div w:id="1496650950">
              <w:marLeft w:val="0"/>
              <w:marRight w:val="0"/>
              <w:marTop w:val="0"/>
              <w:marBottom w:val="0"/>
              <w:divBdr>
                <w:top w:val="none" w:sz="0" w:space="0" w:color="auto"/>
                <w:left w:val="none" w:sz="0" w:space="0" w:color="auto"/>
                <w:bottom w:val="none" w:sz="0" w:space="0" w:color="auto"/>
                <w:right w:val="none" w:sz="0" w:space="0" w:color="auto"/>
              </w:divBdr>
            </w:div>
            <w:div w:id="2096825075">
              <w:marLeft w:val="0"/>
              <w:marRight w:val="0"/>
              <w:marTop w:val="0"/>
              <w:marBottom w:val="0"/>
              <w:divBdr>
                <w:top w:val="none" w:sz="0" w:space="0" w:color="auto"/>
                <w:left w:val="none" w:sz="0" w:space="0" w:color="auto"/>
                <w:bottom w:val="none" w:sz="0" w:space="0" w:color="auto"/>
                <w:right w:val="none" w:sz="0" w:space="0" w:color="auto"/>
              </w:divBdr>
            </w:div>
            <w:div w:id="21021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60250">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46966800">
      <w:bodyDiv w:val="1"/>
      <w:marLeft w:val="0"/>
      <w:marRight w:val="0"/>
      <w:marTop w:val="0"/>
      <w:marBottom w:val="0"/>
      <w:divBdr>
        <w:top w:val="none" w:sz="0" w:space="0" w:color="auto"/>
        <w:left w:val="none" w:sz="0" w:space="0" w:color="auto"/>
        <w:bottom w:val="none" w:sz="0" w:space="0" w:color="auto"/>
        <w:right w:val="none" w:sz="0" w:space="0" w:color="auto"/>
      </w:divBdr>
      <w:divsChild>
        <w:div w:id="261035831">
          <w:marLeft w:val="0"/>
          <w:marRight w:val="0"/>
          <w:marTop w:val="0"/>
          <w:marBottom w:val="0"/>
          <w:divBdr>
            <w:top w:val="none" w:sz="0" w:space="0" w:color="auto"/>
            <w:left w:val="none" w:sz="0" w:space="0" w:color="auto"/>
            <w:bottom w:val="none" w:sz="0" w:space="0" w:color="auto"/>
            <w:right w:val="none" w:sz="0" w:space="0" w:color="auto"/>
          </w:divBdr>
        </w:div>
        <w:div w:id="1768381804">
          <w:marLeft w:val="0"/>
          <w:marRight w:val="0"/>
          <w:marTop w:val="0"/>
          <w:marBottom w:val="0"/>
          <w:divBdr>
            <w:top w:val="none" w:sz="0" w:space="0" w:color="auto"/>
            <w:left w:val="none" w:sz="0" w:space="0" w:color="auto"/>
            <w:bottom w:val="none" w:sz="0" w:space="0" w:color="auto"/>
            <w:right w:val="none" w:sz="0" w:space="0" w:color="auto"/>
          </w:divBdr>
          <w:divsChild>
            <w:div w:id="66877232">
              <w:marLeft w:val="0"/>
              <w:marRight w:val="0"/>
              <w:marTop w:val="0"/>
              <w:marBottom w:val="0"/>
              <w:divBdr>
                <w:top w:val="none" w:sz="0" w:space="0" w:color="auto"/>
                <w:left w:val="none" w:sz="0" w:space="0" w:color="auto"/>
                <w:bottom w:val="none" w:sz="0" w:space="0" w:color="auto"/>
                <w:right w:val="none" w:sz="0" w:space="0" w:color="auto"/>
              </w:divBdr>
            </w:div>
            <w:div w:id="111171807">
              <w:marLeft w:val="0"/>
              <w:marRight w:val="0"/>
              <w:marTop w:val="0"/>
              <w:marBottom w:val="0"/>
              <w:divBdr>
                <w:top w:val="none" w:sz="0" w:space="0" w:color="auto"/>
                <w:left w:val="none" w:sz="0" w:space="0" w:color="auto"/>
                <w:bottom w:val="none" w:sz="0" w:space="0" w:color="auto"/>
                <w:right w:val="none" w:sz="0" w:space="0" w:color="auto"/>
              </w:divBdr>
            </w:div>
            <w:div w:id="461386485">
              <w:marLeft w:val="0"/>
              <w:marRight w:val="0"/>
              <w:marTop w:val="0"/>
              <w:marBottom w:val="0"/>
              <w:divBdr>
                <w:top w:val="none" w:sz="0" w:space="0" w:color="auto"/>
                <w:left w:val="none" w:sz="0" w:space="0" w:color="auto"/>
                <w:bottom w:val="none" w:sz="0" w:space="0" w:color="auto"/>
                <w:right w:val="none" w:sz="0" w:space="0" w:color="auto"/>
              </w:divBdr>
            </w:div>
            <w:div w:id="673150801">
              <w:marLeft w:val="0"/>
              <w:marRight w:val="0"/>
              <w:marTop w:val="0"/>
              <w:marBottom w:val="0"/>
              <w:divBdr>
                <w:top w:val="none" w:sz="0" w:space="0" w:color="auto"/>
                <w:left w:val="none" w:sz="0" w:space="0" w:color="auto"/>
                <w:bottom w:val="none" w:sz="0" w:space="0" w:color="auto"/>
                <w:right w:val="none" w:sz="0" w:space="0" w:color="auto"/>
              </w:divBdr>
            </w:div>
            <w:div w:id="848719325">
              <w:marLeft w:val="0"/>
              <w:marRight w:val="0"/>
              <w:marTop w:val="0"/>
              <w:marBottom w:val="0"/>
              <w:divBdr>
                <w:top w:val="none" w:sz="0" w:space="0" w:color="auto"/>
                <w:left w:val="none" w:sz="0" w:space="0" w:color="auto"/>
                <w:bottom w:val="none" w:sz="0" w:space="0" w:color="auto"/>
                <w:right w:val="none" w:sz="0" w:space="0" w:color="auto"/>
              </w:divBdr>
            </w:div>
            <w:div w:id="1295066836">
              <w:marLeft w:val="0"/>
              <w:marRight w:val="0"/>
              <w:marTop w:val="0"/>
              <w:marBottom w:val="0"/>
              <w:divBdr>
                <w:top w:val="none" w:sz="0" w:space="0" w:color="auto"/>
                <w:left w:val="none" w:sz="0" w:space="0" w:color="auto"/>
                <w:bottom w:val="none" w:sz="0" w:space="0" w:color="auto"/>
                <w:right w:val="none" w:sz="0" w:space="0" w:color="auto"/>
              </w:divBdr>
            </w:div>
            <w:div w:id="1602641403">
              <w:marLeft w:val="0"/>
              <w:marRight w:val="0"/>
              <w:marTop w:val="0"/>
              <w:marBottom w:val="0"/>
              <w:divBdr>
                <w:top w:val="none" w:sz="0" w:space="0" w:color="auto"/>
                <w:left w:val="none" w:sz="0" w:space="0" w:color="auto"/>
                <w:bottom w:val="none" w:sz="0" w:space="0" w:color="auto"/>
                <w:right w:val="none" w:sz="0" w:space="0" w:color="auto"/>
              </w:divBdr>
            </w:div>
            <w:div w:id="161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81">
      <w:bodyDiv w:val="1"/>
      <w:marLeft w:val="0"/>
      <w:marRight w:val="0"/>
      <w:marTop w:val="0"/>
      <w:marBottom w:val="0"/>
      <w:divBdr>
        <w:top w:val="none" w:sz="0" w:space="0" w:color="auto"/>
        <w:left w:val="none" w:sz="0" w:space="0" w:color="auto"/>
        <w:bottom w:val="none" w:sz="0" w:space="0" w:color="auto"/>
        <w:right w:val="none" w:sz="0" w:space="0" w:color="auto"/>
      </w:divBdr>
    </w:div>
    <w:div w:id="1025638487">
      <w:bodyDiv w:val="1"/>
      <w:marLeft w:val="0"/>
      <w:marRight w:val="0"/>
      <w:marTop w:val="0"/>
      <w:marBottom w:val="0"/>
      <w:divBdr>
        <w:top w:val="none" w:sz="0" w:space="0" w:color="auto"/>
        <w:left w:val="none" w:sz="0" w:space="0" w:color="auto"/>
        <w:bottom w:val="none" w:sz="0" w:space="0" w:color="auto"/>
        <w:right w:val="none" w:sz="0" w:space="0" w:color="auto"/>
      </w:divBdr>
    </w:div>
    <w:div w:id="213301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1" Type="http://schemas.openxmlformats.org/officeDocument/2006/relationships/image" Target="media/image4.png"/><Relationship Id="rId42" Type="http://schemas.openxmlformats.org/officeDocument/2006/relationships/image" Target="media/image15.png"/><Relationship Id="rId63" Type="http://schemas.openxmlformats.org/officeDocument/2006/relationships/image" Target="media/image29.png"/><Relationship Id="rId84" Type="http://schemas.openxmlformats.org/officeDocument/2006/relationships/footer" Target="footer37.xml"/><Relationship Id="rId138" Type="http://schemas.openxmlformats.org/officeDocument/2006/relationships/image" Target="media/image92.wmf"/><Relationship Id="rId159" Type="http://schemas.openxmlformats.org/officeDocument/2006/relationships/image" Target="media/image109.png"/><Relationship Id="rId170" Type="http://schemas.openxmlformats.org/officeDocument/2006/relationships/image" Target="media/image118.png"/><Relationship Id="rId191" Type="http://schemas.openxmlformats.org/officeDocument/2006/relationships/header" Target="header10.xml"/><Relationship Id="rId205" Type="http://schemas.openxmlformats.org/officeDocument/2006/relationships/header" Target="header12.xml"/><Relationship Id="rId226" Type="http://schemas.openxmlformats.org/officeDocument/2006/relationships/image" Target="media/image160.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wmf"/><Relationship Id="rId53" Type="http://schemas.openxmlformats.org/officeDocument/2006/relationships/image" Target="media/image22.png"/><Relationship Id="rId74" Type="http://schemas.openxmlformats.org/officeDocument/2006/relationships/footer" Target="footer32.xml"/><Relationship Id="rId128" Type="http://schemas.openxmlformats.org/officeDocument/2006/relationships/image" Target="media/image82.png"/><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49.wmf"/><Relationship Id="rId160" Type="http://schemas.openxmlformats.org/officeDocument/2006/relationships/image" Target="media/image110.png"/><Relationship Id="rId181" Type="http://schemas.openxmlformats.org/officeDocument/2006/relationships/image" Target="media/image127.png"/><Relationship Id="rId216" Type="http://schemas.openxmlformats.org/officeDocument/2006/relationships/image" Target="media/image154.png"/><Relationship Id="rId22" Type="http://schemas.openxmlformats.org/officeDocument/2006/relationships/image" Target="media/image5.png"/><Relationship Id="rId43" Type="http://schemas.openxmlformats.org/officeDocument/2006/relationships/image" Target="media/image16.png"/><Relationship Id="rId64" Type="http://schemas.openxmlformats.org/officeDocument/2006/relationships/image" Target="media/image30.wmf"/><Relationship Id="rId118" Type="http://schemas.openxmlformats.org/officeDocument/2006/relationships/image" Target="media/image72.png"/><Relationship Id="rId139" Type="http://schemas.openxmlformats.org/officeDocument/2006/relationships/image" Target="media/image93.png"/><Relationship Id="rId85" Type="http://schemas.openxmlformats.org/officeDocument/2006/relationships/footer" Target="footer38.xml"/><Relationship Id="rId150" Type="http://schemas.openxmlformats.org/officeDocument/2006/relationships/image" Target="media/image101.png"/><Relationship Id="rId171" Type="http://schemas.openxmlformats.org/officeDocument/2006/relationships/image" Target="media/image119.png"/><Relationship Id="rId192" Type="http://schemas.openxmlformats.org/officeDocument/2006/relationships/header" Target="header11.xml"/><Relationship Id="rId206" Type="http://schemas.openxmlformats.org/officeDocument/2006/relationships/header" Target="header13.xml"/><Relationship Id="rId227" Type="http://schemas.openxmlformats.org/officeDocument/2006/relationships/image" Target="media/image161.png"/><Relationship Id="rId12" Type="http://schemas.openxmlformats.org/officeDocument/2006/relationships/footer" Target="footer2.xml"/><Relationship Id="rId33" Type="http://schemas.openxmlformats.org/officeDocument/2006/relationships/image" Target="media/image10.wmf"/><Relationship Id="rId108" Type="http://schemas.openxmlformats.org/officeDocument/2006/relationships/image" Target="media/image62.jpeg"/><Relationship Id="rId129" Type="http://schemas.openxmlformats.org/officeDocument/2006/relationships/image" Target="media/image83.png"/><Relationship Id="rId54" Type="http://schemas.openxmlformats.org/officeDocument/2006/relationships/image" Target="media/image23.png"/><Relationship Id="rId75" Type="http://schemas.openxmlformats.org/officeDocument/2006/relationships/footer" Target="footer33.xml"/><Relationship Id="rId96" Type="http://schemas.openxmlformats.org/officeDocument/2006/relationships/image" Target="media/image50.wmf"/><Relationship Id="rId140" Type="http://schemas.openxmlformats.org/officeDocument/2006/relationships/image" Target="media/image94.png"/><Relationship Id="rId161" Type="http://schemas.openxmlformats.org/officeDocument/2006/relationships/image" Target="media/image111.png"/><Relationship Id="rId182" Type="http://schemas.openxmlformats.org/officeDocument/2006/relationships/image" Target="media/image128.png"/><Relationship Id="rId217" Type="http://schemas.openxmlformats.org/officeDocument/2006/relationships/header" Target="header16.xm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73.png"/><Relationship Id="rId44" Type="http://schemas.openxmlformats.org/officeDocument/2006/relationships/image" Target="media/image17.png"/><Relationship Id="rId65" Type="http://schemas.openxmlformats.org/officeDocument/2006/relationships/image" Target="media/image31.wmf"/><Relationship Id="rId86" Type="http://schemas.openxmlformats.org/officeDocument/2006/relationships/image" Target="media/image40.wmf"/><Relationship Id="rId130" Type="http://schemas.openxmlformats.org/officeDocument/2006/relationships/image" Target="media/image84.png"/><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35.png"/><Relationship Id="rId207" Type="http://schemas.openxmlformats.org/officeDocument/2006/relationships/image" Target="media/image147.png"/><Relationship Id="rId228" Type="http://schemas.openxmlformats.org/officeDocument/2006/relationships/image" Target="media/image162.png"/><Relationship Id="rId13" Type="http://schemas.openxmlformats.org/officeDocument/2006/relationships/footer" Target="footer3.xml"/><Relationship Id="rId109" Type="http://schemas.openxmlformats.org/officeDocument/2006/relationships/image" Target="media/image63.png"/><Relationship Id="rId34" Type="http://schemas.openxmlformats.org/officeDocument/2006/relationships/image" Target="media/image11.png"/><Relationship Id="rId55" Type="http://schemas.openxmlformats.org/officeDocument/2006/relationships/footer" Target="footer24.xml"/><Relationship Id="rId76" Type="http://schemas.openxmlformats.org/officeDocument/2006/relationships/footer" Target="footer34.xml"/><Relationship Id="rId97" Type="http://schemas.openxmlformats.org/officeDocument/2006/relationships/image" Target="media/image51.wmf"/><Relationship Id="rId120" Type="http://schemas.openxmlformats.org/officeDocument/2006/relationships/image" Target="media/image74.png"/><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29.png"/><Relationship Id="rId218" Type="http://schemas.openxmlformats.org/officeDocument/2006/relationships/header" Target="header17.xml"/><Relationship Id="rId24" Type="http://schemas.openxmlformats.org/officeDocument/2006/relationships/footer" Target="footer10.xml"/><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41.png"/><Relationship Id="rId110" Type="http://schemas.openxmlformats.org/officeDocument/2006/relationships/image" Target="media/image64.png"/><Relationship Id="rId131" Type="http://schemas.openxmlformats.org/officeDocument/2006/relationships/image" Target="media/image85.png"/><Relationship Id="rId152" Type="http://schemas.openxmlformats.org/officeDocument/2006/relationships/image" Target="media/image103.png"/><Relationship Id="rId173" Type="http://schemas.openxmlformats.org/officeDocument/2006/relationships/header" Target="header6.xml"/><Relationship Id="rId194" Type="http://schemas.openxmlformats.org/officeDocument/2006/relationships/image" Target="media/image136.png"/><Relationship Id="rId208" Type="http://schemas.openxmlformats.org/officeDocument/2006/relationships/image" Target="media/image148.png"/><Relationship Id="rId229" Type="http://schemas.openxmlformats.org/officeDocument/2006/relationships/fontTable" Target="fontTable.xml"/><Relationship Id="rId14" Type="http://schemas.openxmlformats.org/officeDocument/2006/relationships/hyperlink" Target="http://www.csunplugged.org/" TargetMode="External"/><Relationship Id="rId35" Type="http://schemas.openxmlformats.org/officeDocument/2006/relationships/image" Target="media/image12.png"/><Relationship Id="rId56" Type="http://schemas.openxmlformats.org/officeDocument/2006/relationships/footer" Target="footer25.xml"/><Relationship Id="rId77" Type="http://schemas.openxmlformats.org/officeDocument/2006/relationships/image" Target="media/image35.png"/><Relationship Id="rId100" Type="http://schemas.openxmlformats.org/officeDocument/2006/relationships/image" Target="media/image54.png"/><Relationship Id="rId8" Type="http://schemas.openxmlformats.org/officeDocument/2006/relationships/image" Target="media/image1.png"/><Relationship Id="rId98" Type="http://schemas.openxmlformats.org/officeDocument/2006/relationships/image" Target="media/image52.wmf"/><Relationship Id="rId121" Type="http://schemas.openxmlformats.org/officeDocument/2006/relationships/image" Target="media/image75.wmf"/><Relationship Id="rId142" Type="http://schemas.openxmlformats.org/officeDocument/2006/relationships/image" Target="media/image96.png"/><Relationship Id="rId163" Type="http://schemas.openxmlformats.org/officeDocument/2006/relationships/image" Target="media/image113.png"/><Relationship Id="rId184" Type="http://schemas.openxmlformats.org/officeDocument/2006/relationships/image" Target="media/image130.png"/><Relationship Id="rId219" Type="http://schemas.openxmlformats.org/officeDocument/2006/relationships/image" Target="media/image155.png"/><Relationship Id="rId230" Type="http://schemas.openxmlformats.org/officeDocument/2006/relationships/theme" Target="theme/theme1.xml"/><Relationship Id="rId25" Type="http://schemas.openxmlformats.org/officeDocument/2006/relationships/footer" Target="footer11.xml"/><Relationship Id="rId46" Type="http://schemas.openxmlformats.org/officeDocument/2006/relationships/image" Target="media/image19.png"/><Relationship Id="rId67" Type="http://schemas.openxmlformats.org/officeDocument/2006/relationships/footer" Target="footer27.xml"/><Relationship Id="rId116" Type="http://schemas.openxmlformats.org/officeDocument/2006/relationships/image" Target="media/image70.png"/><Relationship Id="rId137" Type="http://schemas.openxmlformats.org/officeDocument/2006/relationships/image" Target="media/image91.wmf"/><Relationship Id="rId158" Type="http://schemas.openxmlformats.org/officeDocument/2006/relationships/image" Target="media/image108.png"/><Relationship Id="rId20" Type="http://schemas.openxmlformats.org/officeDocument/2006/relationships/footer" Target="footer9.xml"/><Relationship Id="rId41" Type="http://schemas.openxmlformats.org/officeDocument/2006/relationships/footer" Target="footer19.xml"/><Relationship Id="rId62" Type="http://schemas.openxmlformats.org/officeDocument/2006/relationships/image" Target="media/image28.wmf"/><Relationship Id="rId83" Type="http://schemas.openxmlformats.org/officeDocument/2006/relationships/image" Target="media/image39.png"/><Relationship Id="rId88" Type="http://schemas.openxmlformats.org/officeDocument/2006/relationships/image" Target="media/image42.wmf"/><Relationship Id="rId111" Type="http://schemas.openxmlformats.org/officeDocument/2006/relationships/image" Target="media/image65.png"/><Relationship Id="rId132" Type="http://schemas.openxmlformats.org/officeDocument/2006/relationships/image" Target="media/image86.wmf"/><Relationship Id="rId153" Type="http://schemas.openxmlformats.org/officeDocument/2006/relationships/header" Target="header3.xml"/><Relationship Id="rId174" Type="http://schemas.openxmlformats.org/officeDocument/2006/relationships/header" Target="header7.xml"/><Relationship Id="rId179" Type="http://schemas.openxmlformats.org/officeDocument/2006/relationships/image" Target="media/image125.png"/><Relationship Id="rId195" Type="http://schemas.openxmlformats.org/officeDocument/2006/relationships/image" Target="media/image137.png"/><Relationship Id="rId209" Type="http://schemas.openxmlformats.org/officeDocument/2006/relationships/image" Target="media/image149.png"/><Relationship Id="rId190" Type="http://schemas.openxmlformats.org/officeDocument/2006/relationships/image" Target="media/image134.png"/><Relationship Id="rId204" Type="http://schemas.openxmlformats.org/officeDocument/2006/relationships/image" Target="media/image146.png"/><Relationship Id="rId220" Type="http://schemas.openxmlformats.org/officeDocument/2006/relationships/image" Target="media/image156.png"/><Relationship Id="rId225" Type="http://schemas.openxmlformats.org/officeDocument/2006/relationships/image" Target="media/image159.png"/><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24.png"/><Relationship Id="rId106" Type="http://schemas.openxmlformats.org/officeDocument/2006/relationships/image" Target="media/image60.png"/><Relationship Id="rId127" Type="http://schemas.openxmlformats.org/officeDocument/2006/relationships/image" Target="media/image81.wmf"/><Relationship Id="rId10" Type="http://schemas.openxmlformats.org/officeDocument/2006/relationships/image" Target="media/image3.wmf"/><Relationship Id="rId31" Type="http://schemas.openxmlformats.org/officeDocument/2006/relationships/footer" Target="footer15.xml"/><Relationship Id="rId52" Type="http://schemas.openxmlformats.org/officeDocument/2006/relationships/image" Target="media/image21.png"/><Relationship Id="rId73" Type="http://schemas.openxmlformats.org/officeDocument/2006/relationships/footer" Target="footer31.xml"/><Relationship Id="rId78" Type="http://schemas.openxmlformats.org/officeDocument/2006/relationships/image" Target="media/image36.png"/><Relationship Id="rId94" Type="http://schemas.openxmlformats.org/officeDocument/2006/relationships/image" Target="media/image48.wmf"/><Relationship Id="rId99" Type="http://schemas.openxmlformats.org/officeDocument/2006/relationships/image" Target="media/image53.wmf"/><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header" Target="header1.xml"/><Relationship Id="rId164" Type="http://schemas.openxmlformats.org/officeDocument/2006/relationships/image" Target="media/image114.png"/><Relationship Id="rId169" Type="http://schemas.openxmlformats.org/officeDocument/2006/relationships/image" Target="media/image117.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6.png"/><Relationship Id="rId210" Type="http://schemas.openxmlformats.org/officeDocument/2006/relationships/header" Target="header14.xml"/><Relationship Id="rId215" Type="http://schemas.openxmlformats.org/officeDocument/2006/relationships/image" Target="media/image153.png"/><Relationship Id="rId26" Type="http://schemas.openxmlformats.org/officeDocument/2006/relationships/image" Target="media/image7.png"/><Relationship Id="rId47" Type="http://schemas.openxmlformats.org/officeDocument/2006/relationships/image" Target="media/image20.png"/><Relationship Id="rId68" Type="http://schemas.openxmlformats.org/officeDocument/2006/relationships/footer" Target="footer28.xml"/><Relationship Id="rId89" Type="http://schemas.openxmlformats.org/officeDocument/2006/relationships/image" Target="media/image43.wmf"/><Relationship Id="rId112" Type="http://schemas.openxmlformats.org/officeDocument/2006/relationships/image" Target="media/image66.png"/><Relationship Id="rId133" Type="http://schemas.openxmlformats.org/officeDocument/2006/relationships/image" Target="media/image87.wmf"/><Relationship Id="rId154" Type="http://schemas.openxmlformats.org/officeDocument/2006/relationships/image" Target="media/image104.png"/><Relationship Id="rId175" Type="http://schemas.openxmlformats.org/officeDocument/2006/relationships/image" Target="media/image121.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footer" Target="footer5.xml"/><Relationship Id="rId221" Type="http://schemas.openxmlformats.org/officeDocument/2006/relationships/header" Target="header18.xml"/><Relationship Id="rId37" Type="http://schemas.openxmlformats.org/officeDocument/2006/relationships/footer" Target="footer16.xml"/><Relationship Id="rId58" Type="http://schemas.openxmlformats.org/officeDocument/2006/relationships/image" Target="media/image25.png"/><Relationship Id="rId79" Type="http://schemas.openxmlformats.org/officeDocument/2006/relationships/image" Target="media/image37.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image" Target="media/image44.wmf"/><Relationship Id="rId165" Type="http://schemas.openxmlformats.org/officeDocument/2006/relationships/header" Target="header4.xml"/><Relationship Id="rId186" Type="http://schemas.openxmlformats.org/officeDocument/2006/relationships/image" Target="media/image132.png"/><Relationship Id="rId211" Type="http://schemas.openxmlformats.org/officeDocument/2006/relationships/header" Target="header15.xml"/><Relationship Id="rId27" Type="http://schemas.openxmlformats.org/officeDocument/2006/relationships/image" Target="media/image8.png"/><Relationship Id="rId48" Type="http://schemas.openxmlformats.org/officeDocument/2006/relationships/footer" Target="footer20.xml"/><Relationship Id="rId69" Type="http://schemas.openxmlformats.org/officeDocument/2006/relationships/footer" Target="footer29.xml"/><Relationship Id="rId113" Type="http://schemas.openxmlformats.org/officeDocument/2006/relationships/image" Target="media/image67.png"/><Relationship Id="rId134" Type="http://schemas.openxmlformats.org/officeDocument/2006/relationships/image" Target="media/image88.png"/><Relationship Id="rId80" Type="http://schemas.openxmlformats.org/officeDocument/2006/relationships/footer" Target="footer35.xml"/><Relationship Id="rId155" Type="http://schemas.openxmlformats.org/officeDocument/2006/relationships/image" Target="media/image105.png"/><Relationship Id="rId176" Type="http://schemas.openxmlformats.org/officeDocument/2006/relationships/image" Target="media/image122.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header" Target="header19.xml"/><Relationship Id="rId17" Type="http://schemas.openxmlformats.org/officeDocument/2006/relationships/footer" Target="footer6.xml"/><Relationship Id="rId38" Type="http://schemas.openxmlformats.org/officeDocument/2006/relationships/footer" Target="footer17.xml"/><Relationship Id="rId59" Type="http://schemas.openxmlformats.org/officeDocument/2006/relationships/image" Target="media/image26.png"/><Relationship Id="rId103" Type="http://schemas.openxmlformats.org/officeDocument/2006/relationships/image" Target="media/image57.png"/><Relationship Id="rId124" Type="http://schemas.openxmlformats.org/officeDocument/2006/relationships/image" Target="media/image78.png"/><Relationship Id="rId70" Type="http://schemas.openxmlformats.org/officeDocument/2006/relationships/footer" Target="footer30.xml"/><Relationship Id="rId91" Type="http://schemas.openxmlformats.org/officeDocument/2006/relationships/image" Target="media/image45.wmf"/><Relationship Id="rId145" Type="http://schemas.openxmlformats.org/officeDocument/2006/relationships/image" Target="media/image99.png"/><Relationship Id="rId166" Type="http://schemas.openxmlformats.org/officeDocument/2006/relationships/header" Target="header5.xml"/><Relationship Id="rId187" Type="http://schemas.openxmlformats.org/officeDocument/2006/relationships/header" Target="header8.xml"/><Relationship Id="rId1" Type="http://schemas.openxmlformats.org/officeDocument/2006/relationships/customXml" Target="../customXml/item1.xml"/><Relationship Id="rId212" Type="http://schemas.openxmlformats.org/officeDocument/2006/relationships/image" Target="media/image150.png"/><Relationship Id="rId28" Type="http://schemas.openxmlformats.org/officeDocument/2006/relationships/footer" Target="footer12.xml"/><Relationship Id="rId49" Type="http://schemas.openxmlformats.org/officeDocument/2006/relationships/footer" Target="footer21.xml"/><Relationship Id="rId114" Type="http://schemas.openxmlformats.org/officeDocument/2006/relationships/image" Target="media/image68.png"/><Relationship Id="rId60" Type="http://schemas.openxmlformats.org/officeDocument/2006/relationships/image" Target="media/image27.png"/><Relationship Id="rId81" Type="http://schemas.openxmlformats.org/officeDocument/2006/relationships/footer" Target="footer36.xml"/><Relationship Id="rId135" Type="http://schemas.openxmlformats.org/officeDocument/2006/relationships/image" Target="media/image89.png"/><Relationship Id="rId156" Type="http://schemas.openxmlformats.org/officeDocument/2006/relationships/image" Target="media/image106.png"/><Relationship Id="rId177" Type="http://schemas.openxmlformats.org/officeDocument/2006/relationships/image" Target="media/image123.png"/><Relationship Id="rId198" Type="http://schemas.openxmlformats.org/officeDocument/2006/relationships/image" Target="media/image140.png"/><Relationship Id="rId202" Type="http://schemas.openxmlformats.org/officeDocument/2006/relationships/image" Target="media/image144.png"/><Relationship Id="rId223" Type="http://schemas.openxmlformats.org/officeDocument/2006/relationships/image" Target="media/image157.png"/><Relationship Id="rId18" Type="http://schemas.openxmlformats.org/officeDocument/2006/relationships/footer" Target="footer7.xml"/><Relationship Id="rId39" Type="http://schemas.openxmlformats.org/officeDocument/2006/relationships/image" Target="media/image14.png"/><Relationship Id="rId50" Type="http://schemas.openxmlformats.org/officeDocument/2006/relationships/footer" Target="footer22.xml"/><Relationship Id="rId104" Type="http://schemas.openxmlformats.org/officeDocument/2006/relationships/image" Target="media/image58.png"/><Relationship Id="rId125" Type="http://schemas.openxmlformats.org/officeDocument/2006/relationships/image" Target="media/image79.wmf"/><Relationship Id="rId146" Type="http://schemas.openxmlformats.org/officeDocument/2006/relationships/image" Target="media/image100.png"/><Relationship Id="rId167" Type="http://schemas.openxmlformats.org/officeDocument/2006/relationships/image" Target="media/image115.png"/><Relationship Id="rId188" Type="http://schemas.openxmlformats.org/officeDocument/2006/relationships/header" Target="header9.xml"/><Relationship Id="rId71" Type="http://schemas.openxmlformats.org/officeDocument/2006/relationships/image" Target="media/image33.png"/><Relationship Id="rId92" Type="http://schemas.openxmlformats.org/officeDocument/2006/relationships/image" Target="media/image46.wmf"/><Relationship Id="rId21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footer" Target="footer13.xml"/><Relationship Id="rId40" Type="http://schemas.openxmlformats.org/officeDocument/2006/relationships/footer" Target="footer18.xml"/><Relationship Id="rId115" Type="http://schemas.openxmlformats.org/officeDocument/2006/relationships/image" Target="media/image69.png"/><Relationship Id="rId136" Type="http://schemas.openxmlformats.org/officeDocument/2006/relationships/image" Target="media/image90.wmf"/><Relationship Id="rId157" Type="http://schemas.openxmlformats.org/officeDocument/2006/relationships/image" Target="media/image107.png"/><Relationship Id="rId178" Type="http://schemas.openxmlformats.org/officeDocument/2006/relationships/image" Target="media/image124.png"/><Relationship Id="rId61" Type="http://schemas.openxmlformats.org/officeDocument/2006/relationships/footer" Target="footer26.xml"/><Relationship Id="rId82" Type="http://schemas.openxmlformats.org/officeDocument/2006/relationships/image" Target="media/image38.png"/><Relationship Id="rId199" Type="http://schemas.openxmlformats.org/officeDocument/2006/relationships/image" Target="media/image141.png"/><Relationship Id="rId203" Type="http://schemas.openxmlformats.org/officeDocument/2006/relationships/image" Target="media/image145.png"/><Relationship Id="rId19" Type="http://schemas.openxmlformats.org/officeDocument/2006/relationships/footer" Target="footer8.xml"/><Relationship Id="rId224" Type="http://schemas.openxmlformats.org/officeDocument/2006/relationships/image" Target="media/image158.png"/><Relationship Id="rId30" Type="http://schemas.openxmlformats.org/officeDocument/2006/relationships/footer" Target="footer14.xml"/><Relationship Id="rId105" Type="http://schemas.openxmlformats.org/officeDocument/2006/relationships/image" Target="media/image59.png"/><Relationship Id="rId126" Type="http://schemas.openxmlformats.org/officeDocument/2006/relationships/image" Target="media/image80.wmf"/><Relationship Id="rId147" Type="http://schemas.openxmlformats.org/officeDocument/2006/relationships/footer" Target="footer39.xml"/><Relationship Id="rId168" Type="http://schemas.openxmlformats.org/officeDocument/2006/relationships/image" Target="media/image116.png"/><Relationship Id="rId51" Type="http://schemas.openxmlformats.org/officeDocument/2006/relationships/footer" Target="footer23.xml"/><Relationship Id="rId72" Type="http://schemas.openxmlformats.org/officeDocument/2006/relationships/image" Target="media/image34.png"/><Relationship Id="rId93" Type="http://schemas.openxmlformats.org/officeDocument/2006/relationships/image" Target="media/image47.wmf"/><Relationship Id="rId189" Type="http://schemas.openxmlformats.org/officeDocument/2006/relationships/image" Target="media/image133.png"/><Relationship Id="rId3" Type="http://schemas.openxmlformats.org/officeDocument/2006/relationships/styles" Target="styles.xml"/><Relationship Id="rId214"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F3A86-6081-4682-A53B-2894E3208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231</Pages>
  <Words>42411</Words>
  <Characters>241747</Characters>
  <Application>Microsoft Office Word</Application>
  <DocSecurity>0</DocSecurity>
  <Lines>2014</Lines>
  <Paragraphs>567</Paragraphs>
  <ScaleCrop>false</ScaleCrop>
  <HeadingPairs>
    <vt:vector size="2" baseType="variant">
      <vt:variant>
        <vt:lpstr>Title</vt:lpstr>
      </vt:variant>
      <vt:variant>
        <vt:i4>1</vt:i4>
      </vt:variant>
    </vt:vector>
  </HeadingPairs>
  <TitlesOfParts>
    <vt:vector size="1" baseType="lpstr">
      <vt:lpstr>Introduction</vt:lpstr>
    </vt:vector>
  </TitlesOfParts>
  <Company>Computer Science Dept</Company>
  <LinksUpToDate>false</LinksUpToDate>
  <CharactersWithSpaces>283591</CharactersWithSpaces>
  <SharedDoc>false</SharedDoc>
  <HLinks>
    <vt:vector size="108" baseType="variant">
      <vt:variant>
        <vt:i4>1638460</vt:i4>
      </vt:variant>
      <vt:variant>
        <vt:i4>110</vt:i4>
      </vt:variant>
      <vt:variant>
        <vt:i4>0</vt:i4>
      </vt:variant>
      <vt:variant>
        <vt:i4>5</vt:i4>
      </vt:variant>
      <vt:variant>
        <vt:lpwstr/>
      </vt:variant>
      <vt:variant>
        <vt:lpwstr>_Toc21853258</vt:lpwstr>
      </vt:variant>
      <vt:variant>
        <vt:i4>1441852</vt:i4>
      </vt:variant>
      <vt:variant>
        <vt:i4>104</vt:i4>
      </vt:variant>
      <vt:variant>
        <vt:i4>0</vt:i4>
      </vt:variant>
      <vt:variant>
        <vt:i4>5</vt:i4>
      </vt:variant>
      <vt:variant>
        <vt:lpwstr/>
      </vt:variant>
      <vt:variant>
        <vt:lpwstr>_Toc21853257</vt:lpwstr>
      </vt:variant>
      <vt:variant>
        <vt:i4>1507388</vt:i4>
      </vt:variant>
      <vt:variant>
        <vt:i4>98</vt:i4>
      </vt:variant>
      <vt:variant>
        <vt:i4>0</vt:i4>
      </vt:variant>
      <vt:variant>
        <vt:i4>5</vt:i4>
      </vt:variant>
      <vt:variant>
        <vt:lpwstr/>
      </vt:variant>
      <vt:variant>
        <vt:lpwstr>_Toc21853256</vt:lpwstr>
      </vt:variant>
      <vt:variant>
        <vt:i4>1310780</vt:i4>
      </vt:variant>
      <vt:variant>
        <vt:i4>92</vt:i4>
      </vt:variant>
      <vt:variant>
        <vt:i4>0</vt:i4>
      </vt:variant>
      <vt:variant>
        <vt:i4>5</vt:i4>
      </vt:variant>
      <vt:variant>
        <vt:lpwstr/>
      </vt:variant>
      <vt:variant>
        <vt:lpwstr>_Toc21853255</vt:lpwstr>
      </vt:variant>
      <vt:variant>
        <vt:i4>1376316</vt:i4>
      </vt:variant>
      <vt:variant>
        <vt:i4>86</vt:i4>
      </vt:variant>
      <vt:variant>
        <vt:i4>0</vt:i4>
      </vt:variant>
      <vt:variant>
        <vt:i4>5</vt:i4>
      </vt:variant>
      <vt:variant>
        <vt:lpwstr/>
      </vt:variant>
      <vt:variant>
        <vt:lpwstr>_Toc21853254</vt:lpwstr>
      </vt:variant>
      <vt:variant>
        <vt:i4>1179708</vt:i4>
      </vt:variant>
      <vt:variant>
        <vt:i4>80</vt:i4>
      </vt:variant>
      <vt:variant>
        <vt:i4>0</vt:i4>
      </vt:variant>
      <vt:variant>
        <vt:i4>5</vt:i4>
      </vt:variant>
      <vt:variant>
        <vt:lpwstr/>
      </vt:variant>
      <vt:variant>
        <vt:lpwstr>_Toc21853253</vt:lpwstr>
      </vt:variant>
      <vt:variant>
        <vt:i4>1245244</vt:i4>
      </vt:variant>
      <vt:variant>
        <vt:i4>74</vt:i4>
      </vt:variant>
      <vt:variant>
        <vt:i4>0</vt:i4>
      </vt:variant>
      <vt:variant>
        <vt:i4>5</vt:i4>
      </vt:variant>
      <vt:variant>
        <vt:lpwstr/>
      </vt:variant>
      <vt:variant>
        <vt:lpwstr>_Toc21853252</vt:lpwstr>
      </vt:variant>
      <vt:variant>
        <vt:i4>1048636</vt:i4>
      </vt:variant>
      <vt:variant>
        <vt:i4>68</vt:i4>
      </vt:variant>
      <vt:variant>
        <vt:i4>0</vt:i4>
      </vt:variant>
      <vt:variant>
        <vt:i4>5</vt:i4>
      </vt:variant>
      <vt:variant>
        <vt:lpwstr/>
      </vt:variant>
      <vt:variant>
        <vt:lpwstr>_Toc21853251</vt:lpwstr>
      </vt:variant>
      <vt:variant>
        <vt:i4>1114172</vt:i4>
      </vt:variant>
      <vt:variant>
        <vt:i4>62</vt:i4>
      </vt:variant>
      <vt:variant>
        <vt:i4>0</vt:i4>
      </vt:variant>
      <vt:variant>
        <vt:i4>5</vt:i4>
      </vt:variant>
      <vt:variant>
        <vt:lpwstr/>
      </vt:variant>
      <vt:variant>
        <vt:lpwstr>_Toc21853250</vt:lpwstr>
      </vt:variant>
      <vt:variant>
        <vt:i4>1572925</vt:i4>
      </vt:variant>
      <vt:variant>
        <vt:i4>56</vt:i4>
      </vt:variant>
      <vt:variant>
        <vt:i4>0</vt:i4>
      </vt:variant>
      <vt:variant>
        <vt:i4>5</vt:i4>
      </vt:variant>
      <vt:variant>
        <vt:lpwstr/>
      </vt:variant>
      <vt:variant>
        <vt:lpwstr>_Toc21853249</vt:lpwstr>
      </vt:variant>
      <vt:variant>
        <vt:i4>1638461</vt:i4>
      </vt:variant>
      <vt:variant>
        <vt:i4>50</vt:i4>
      </vt:variant>
      <vt:variant>
        <vt:i4>0</vt:i4>
      </vt:variant>
      <vt:variant>
        <vt:i4>5</vt:i4>
      </vt:variant>
      <vt:variant>
        <vt:lpwstr/>
      </vt:variant>
      <vt:variant>
        <vt:lpwstr>_Toc21853248</vt:lpwstr>
      </vt:variant>
      <vt:variant>
        <vt:i4>1441853</vt:i4>
      </vt:variant>
      <vt:variant>
        <vt:i4>44</vt:i4>
      </vt:variant>
      <vt:variant>
        <vt:i4>0</vt:i4>
      </vt:variant>
      <vt:variant>
        <vt:i4>5</vt:i4>
      </vt:variant>
      <vt:variant>
        <vt:lpwstr/>
      </vt:variant>
      <vt:variant>
        <vt:lpwstr>_Toc21853247</vt:lpwstr>
      </vt:variant>
      <vt:variant>
        <vt:i4>1507389</vt:i4>
      </vt:variant>
      <vt:variant>
        <vt:i4>38</vt:i4>
      </vt:variant>
      <vt:variant>
        <vt:i4>0</vt:i4>
      </vt:variant>
      <vt:variant>
        <vt:i4>5</vt:i4>
      </vt:variant>
      <vt:variant>
        <vt:lpwstr/>
      </vt:variant>
      <vt:variant>
        <vt:lpwstr>_Toc21853246</vt:lpwstr>
      </vt:variant>
      <vt:variant>
        <vt:i4>1310781</vt:i4>
      </vt:variant>
      <vt:variant>
        <vt:i4>32</vt:i4>
      </vt:variant>
      <vt:variant>
        <vt:i4>0</vt:i4>
      </vt:variant>
      <vt:variant>
        <vt:i4>5</vt:i4>
      </vt:variant>
      <vt:variant>
        <vt:lpwstr/>
      </vt:variant>
      <vt:variant>
        <vt:lpwstr>_Toc21853245</vt:lpwstr>
      </vt:variant>
      <vt:variant>
        <vt:i4>1376317</vt:i4>
      </vt:variant>
      <vt:variant>
        <vt:i4>26</vt:i4>
      </vt:variant>
      <vt:variant>
        <vt:i4>0</vt:i4>
      </vt:variant>
      <vt:variant>
        <vt:i4>5</vt:i4>
      </vt:variant>
      <vt:variant>
        <vt:lpwstr/>
      </vt:variant>
      <vt:variant>
        <vt:lpwstr>_Toc21853244</vt:lpwstr>
      </vt:variant>
      <vt:variant>
        <vt:i4>1179709</vt:i4>
      </vt:variant>
      <vt:variant>
        <vt:i4>20</vt:i4>
      </vt:variant>
      <vt:variant>
        <vt:i4>0</vt:i4>
      </vt:variant>
      <vt:variant>
        <vt:i4>5</vt:i4>
      </vt:variant>
      <vt:variant>
        <vt:lpwstr/>
      </vt:variant>
      <vt:variant>
        <vt:lpwstr>_Toc21853243</vt:lpwstr>
      </vt:variant>
      <vt:variant>
        <vt:i4>1245245</vt:i4>
      </vt:variant>
      <vt:variant>
        <vt:i4>14</vt:i4>
      </vt:variant>
      <vt:variant>
        <vt:i4>0</vt:i4>
      </vt:variant>
      <vt:variant>
        <vt:i4>5</vt:i4>
      </vt:variant>
      <vt:variant>
        <vt:lpwstr/>
      </vt:variant>
      <vt:variant>
        <vt:lpwstr>_Toc21853242</vt:lpwstr>
      </vt:variant>
      <vt:variant>
        <vt:i4>3342463</vt:i4>
      </vt:variant>
      <vt:variant>
        <vt:i4>9</vt:i4>
      </vt:variant>
      <vt:variant>
        <vt:i4>0</vt:i4>
      </vt:variant>
      <vt:variant>
        <vt:i4>5</vt:i4>
      </vt:variant>
      <vt:variant>
        <vt:lpwstr>http://www.csunplugged.org/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MMlab</dc:creator>
  <cp:keywords/>
  <dc:description/>
  <cp:lastModifiedBy>haris</cp:lastModifiedBy>
  <cp:revision>45</cp:revision>
  <cp:lastPrinted>2017-09-24T10:54:00Z</cp:lastPrinted>
  <dcterms:created xsi:type="dcterms:W3CDTF">2017-09-24T10:50:00Z</dcterms:created>
  <dcterms:modified xsi:type="dcterms:W3CDTF">2017-10-07T18:57:00Z</dcterms:modified>
</cp:coreProperties>
</file>